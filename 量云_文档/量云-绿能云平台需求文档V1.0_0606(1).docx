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B8531" w14:textId="77777777" w:rsidR="00BD5F13" w:rsidRDefault="00BD5F13" w:rsidP="00673048">
      <w:pPr>
        <w:jc w:val="center"/>
        <w:rPr>
          <w:sz w:val="72"/>
          <w:szCs w:val="72"/>
        </w:rPr>
      </w:pPr>
    </w:p>
    <w:p w14:paraId="56216D95" w14:textId="77777777" w:rsidR="009F3620" w:rsidRPr="00F16ABA" w:rsidRDefault="009F3620" w:rsidP="00673048">
      <w:pPr>
        <w:jc w:val="center"/>
        <w:rPr>
          <w:sz w:val="72"/>
          <w:szCs w:val="72"/>
        </w:rPr>
      </w:pPr>
    </w:p>
    <w:p w14:paraId="5B75E397" w14:textId="77777777" w:rsidR="00BD5F13" w:rsidRPr="00F16ABA" w:rsidRDefault="00BD5F13" w:rsidP="00673048">
      <w:pPr>
        <w:jc w:val="center"/>
        <w:rPr>
          <w:sz w:val="72"/>
          <w:szCs w:val="72"/>
        </w:rPr>
      </w:pPr>
    </w:p>
    <w:p w14:paraId="54A8F85D" w14:textId="43CDD987" w:rsidR="00590A82" w:rsidRPr="00590A82" w:rsidRDefault="001C4CD5" w:rsidP="00590A82">
      <w:pPr>
        <w:pStyle w:val="aff5"/>
        <w:ind w:firstLine="880"/>
        <w:rPr>
          <w:sz w:val="72"/>
          <w:szCs w:val="72"/>
        </w:rPr>
      </w:pPr>
      <w:r>
        <w:rPr>
          <w:rFonts w:hint="eastAsia"/>
          <w:sz w:val="72"/>
          <w:szCs w:val="72"/>
        </w:rPr>
        <w:t>量云-绿能云平台</w:t>
      </w:r>
      <w:r w:rsidRPr="00590A82">
        <w:rPr>
          <w:sz w:val="72"/>
          <w:szCs w:val="72"/>
        </w:rPr>
        <w:t xml:space="preserve"> </w:t>
      </w:r>
    </w:p>
    <w:p w14:paraId="714CDFD3" w14:textId="77777777" w:rsidR="00590A82" w:rsidRPr="00590A82" w:rsidRDefault="00590A82" w:rsidP="00590A82">
      <w:pPr>
        <w:pStyle w:val="aff5"/>
        <w:ind w:firstLine="880"/>
        <w:rPr>
          <w:sz w:val="72"/>
          <w:szCs w:val="72"/>
        </w:rPr>
      </w:pPr>
      <w:r w:rsidRPr="00590A82">
        <w:rPr>
          <w:rFonts w:hint="eastAsia"/>
          <w:sz w:val="72"/>
          <w:szCs w:val="72"/>
        </w:rPr>
        <w:t>需求说明书</w:t>
      </w:r>
    </w:p>
    <w:p w14:paraId="2D338BE7" w14:textId="77777777" w:rsidR="00511245" w:rsidRPr="007072FD" w:rsidRDefault="00511245" w:rsidP="00673048">
      <w:pPr>
        <w:jc w:val="center"/>
        <w:rPr>
          <w:sz w:val="72"/>
          <w:szCs w:val="72"/>
        </w:rPr>
      </w:pPr>
    </w:p>
    <w:p w14:paraId="2D8AE646" w14:textId="77777777" w:rsidR="00295CBD" w:rsidRDefault="00295CBD" w:rsidP="00673048">
      <w:pPr>
        <w:jc w:val="center"/>
        <w:rPr>
          <w:sz w:val="72"/>
          <w:szCs w:val="72"/>
        </w:rPr>
      </w:pPr>
    </w:p>
    <w:p w14:paraId="44B0DE9A" w14:textId="77777777" w:rsidR="009F3620" w:rsidRPr="00F16ABA" w:rsidRDefault="009F3620" w:rsidP="00673048">
      <w:pPr>
        <w:jc w:val="center"/>
        <w:rPr>
          <w:sz w:val="72"/>
          <w:szCs w:val="72"/>
        </w:rPr>
      </w:pPr>
    </w:p>
    <w:p w14:paraId="5058853F" w14:textId="77777777" w:rsidR="00DC1442" w:rsidRPr="007072FD" w:rsidRDefault="00295CBD" w:rsidP="007072FD">
      <w:pPr>
        <w:pStyle w:val="5-"/>
      </w:pPr>
      <w:r w:rsidRPr="007072FD">
        <w:rPr>
          <w:rFonts w:hint="eastAsia"/>
        </w:rPr>
        <w:t>文档基本信息</w:t>
      </w:r>
    </w:p>
    <w:tbl>
      <w:tblPr>
        <w:tblpPr w:leftFromText="180" w:rightFromText="180" w:vertAnchor="text" w:horzAnchor="margin" w:tblpXSpec="center" w:tblpY="183"/>
        <w:tblW w:w="87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976"/>
        <w:gridCol w:w="1418"/>
        <w:gridCol w:w="2840"/>
      </w:tblGrid>
      <w:tr w:rsidR="00CA4126" w14:paraId="584CF7FF" w14:textId="77777777" w:rsidTr="007072FD">
        <w:trPr>
          <w:trHeight w:val="27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CB0C7" w14:textId="77777777" w:rsidR="00CA4126" w:rsidRPr="006961F5" w:rsidRDefault="00CA4126" w:rsidP="00CA4126">
            <w:pPr>
              <w:pStyle w:val="aff"/>
              <w:jc w:val="left"/>
              <w:rPr>
                <w:b/>
                <w:bCs/>
                <w:sz w:val="24"/>
                <w:szCs w:val="24"/>
              </w:rPr>
            </w:pPr>
            <w:r w:rsidRPr="006961F5">
              <w:rPr>
                <w:b/>
                <w:bCs/>
                <w:sz w:val="24"/>
                <w:szCs w:val="24"/>
              </w:rPr>
              <w:t>文档</w:t>
            </w:r>
            <w:r w:rsidRPr="006961F5">
              <w:rPr>
                <w:rFonts w:hint="eastAsia"/>
                <w:b/>
                <w:bCs/>
                <w:sz w:val="24"/>
                <w:szCs w:val="24"/>
              </w:rPr>
              <w:t>名</w:t>
            </w:r>
            <w:r w:rsidRPr="006961F5">
              <w:rPr>
                <w:b/>
                <w:bCs/>
                <w:sz w:val="24"/>
                <w:szCs w:val="24"/>
              </w:rPr>
              <w:t>：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16BBE6" w14:textId="4305D17F" w:rsidR="00CA4126" w:rsidRPr="004E35B3" w:rsidRDefault="001C4CD5" w:rsidP="00CA4126">
            <w:r>
              <w:rPr>
                <w:rFonts w:hint="eastAsia"/>
              </w:rPr>
              <w:t>量云-绿能云平</w:t>
            </w:r>
            <w:r w:rsidR="00B955E0">
              <w:rPr>
                <w:rFonts w:hint="eastAsia"/>
              </w:rPr>
              <w:t>台需求文档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35F43" w14:textId="77777777" w:rsidR="00CA4126" w:rsidRPr="006961F5" w:rsidRDefault="00CA4126" w:rsidP="00CA4126">
            <w:pPr>
              <w:rPr>
                <w:sz w:val="24"/>
              </w:rPr>
            </w:pPr>
            <w:r w:rsidRPr="006961F5">
              <w:rPr>
                <w:b/>
                <w:bCs/>
                <w:sz w:val="24"/>
              </w:rPr>
              <w:t>编写人：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DA7F29" w14:textId="6AF04647" w:rsidR="00CA4126" w:rsidRPr="001C4CD5" w:rsidRDefault="001C4CD5" w:rsidP="00CA4126">
            <w:pPr>
              <w:rPr>
                <w:rFonts w:ascii="宋体" w:eastAsia="PMingLiU" w:hAnsi="宋体" w:cs="Arial"/>
              </w:rPr>
            </w:pPr>
            <w:r>
              <w:rPr>
                <w:rFonts w:hint="eastAsia"/>
                <w:lang w:val="zh-TW" w:eastAsia="zh-TW"/>
              </w:rPr>
              <w:t>李国秀</w:t>
            </w:r>
          </w:p>
        </w:tc>
      </w:tr>
      <w:tr w:rsidR="00CA4126" w14:paraId="64D2AD29" w14:textId="77777777" w:rsidTr="007072FD">
        <w:trPr>
          <w:trHeight w:val="34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2E301" w14:textId="77777777" w:rsidR="00CA4126" w:rsidRPr="006961F5" w:rsidRDefault="00CA4126" w:rsidP="00CA4126">
            <w:pPr>
              <w:pStyle w:val="aff"/>
              <w:jc w:val="left"/>
              <w:rPr>
                <w:b/>
                <w:bCs/>
                <w:sz w:val="24"/>
                <w:szCs w:val="24"/>
              </w:rPr>
            </w:pPr>
            <w:r w:rsidRPr="006961F5">
              <w:rPr>
                <w:b/>
                <w:bCs/>
                <w:sz w:val="24"/>
                <w:szCs w:val="24"/>
              </w:rPr>
              <w:t>文档</w:t>
            </w:r>
            <w:r w:rsidRPr="006961F5">
              <w:rPr>
                <w:rFonts w:hint="eastAsia"/>
                <w:b/>
                <w:bCs/>
                <w:sz w:val="24"/>
                <w:szCs w:val="24"/>
              </w:rPr>
              <w:t>版本</w:t>
            </w:r>
            <w:r w:rsidRPr="006961F5">
              <w:rPr>
                <w:b/>
                <w:bCs/>
                <w:sz w:val="24"/>
                <w:szCs w:val="24"/>
              </w:rPr>
              <w:t>：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5B7063" w14:textId="3AC774C6" w:rsidR="00CA4126" w:rsidRPr="004E35B3" w:rsidRDefault="00CA4126" w:rsidP="00CA4126">
            <w:r w:rsidRPr="004E35B3">
              <w:rPr>
                <w:rFonts w:hint="eastAsia"/>
              </w:rPr>
              <w:t>V</w:t>
            </w:r>
            <w:r w:rsidR="001C4CD5">
              <w:t>1</w:t>
            </w:r>
            <w:r w:rsidRPr="004E35B3">
              <w:t>.</w:t>
            </w:r>
            <w:r w:rsidR="001C4CD5">
              <w:t>0</w:t>
            </w:r>
            <w:r w:rsidRPr="004E35B3">
              <w:t>.0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34355" w14:textId="77777777" w:rsidR="00CA4126" w:rsidRPr="006961F5" w:rsidRDefault="00CA4126" w:rsidP="00CA4126">
            <w:pPr>
              <w:rPr>
                <w:b/>
                <w:bCs/>
                <w:sz w:val="24"/>
              </w:rPr>
            </w:pPr>
            <w:r w:rsidRPr="006961F5">
              <w:rPr>
                <w:rFonts w:hint="eastAsia"/>
                <w:b/>
                <w:bCs/>
                <w:sz w:val="24"/>
              </w:rPr>
              <w:t>编写时间</w:t>
            </w:r>
            <w:r w:rsidRPr="006961F5">
              <w:rPr>
                <w:b/>
                <w:bCs/>
                <w:sz w:val="24"/>
              </w:rPr>
              <w:t>：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6AE4A8" w14:textId="33E6B2C0" w:rsidR="00CA4126" w:rsidRPr="009F3356" w:rsidRDefault="00CA4126" w:rsidP="00CA4126">
            <w:r>
              <w:rPr>
                <w:rFonts w:hint="eastAsia"/>
              </w:rPr>
              <w:t>2</w:t>
            </w:r>
            <w:r>
              <w:t>02</w:t>
            </w:r>
            <w:r w:rsidR="001C4CD5">
              <w:t>2</w:t>
            </w:r>
            <w:r>
              <w:rPr>
                <w:rFonts w:hint="eastAsia"/>
              </w:rPr>
              <w:t>年</w:t>
            </w:r>
            <w:r w:rsidR="003A2EDF">
              <w:t>5</w:t>
            </w:r>
            <w:r>
              <w:rPr>
                <w:rFonts w:hint="eastAsia"/>
              </w:rPr>
              <w:t>月</w:t>
            </w:r>
            <w:r w:rsidR="001C4CD5">
              <w:rPr>
                <w:rFonts w:hint="eastAsia"/>
              </w:rPr>
              <w:t>2</w:t>
            </w:r>
            <w:r w:rsidR="001C4CD5">
              <w:t>7</w:t>
            </w:r>
            <w:r>
              <w:rPr>
                <w:rFonts w:hint="eastAsia"/>
              </w:rPr>
              <w:t>日</w:t>
            </w:r>
          </w:p>
        </w:tc>
      </w:tr>
      <w:tr w:rsidR="00CA4126" w14:paraId="6DEC28AC" w14:textId="77777777" w:rsidTr="007072FD">
        <w:trPr>
          <w:trHeight w:val="28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FD94" w14:textId="77777777" w:rsidR="00CA4126" w:rsidRPr="006961F5" w:rsidRDefault="00CA4126" w:rsidP="00CA4126">
            <w:pPr>
              <w:rPr>
                <w:b/>
                <w:bCs/>
                <w:sz w:val="24"/>
              </w:rPr>
            </w:pPr>
            <w:r w:rsidRPr="006961F5">
              <w:rPr>
                <w:b/>
                <w:bCs/>
                <w:sz w:val="24"/>
              </w:rPr>
              <w:t>归属部门：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1B7AA" w14:textId="71B5DB74" w:rsidR="00CA4126" w:rsidRPr="009F3356" w:rsidRDefault="001C4CD5" w:rsidP="00CA4126">
            <w:r>
              <w:rPr>
                <w:rFonts w:hint="eastAsia"/>
              </w:rPr>
              <w:t>软件平台部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F9E46" w14:textId="77777777" w:rsidR="00CA4126" w:rsidRPr="006961F5" w:rsidRDefault="00CA4126" w:rsidP="00CA4126">
            <w:pPr>
              <w:rPr>
                <w:b/>
                <w:bCs/>
                <w:sz w:val="24"/>
              </w:rPr>
            </w:pPr>
            <w:r w:rsidRPr="006961F5">
              <w:rPr>
                <w:rFonts w:hint="eastAsia"/>
                <w:b/>
                <w:bCs/>
                <w:sz w:val="24"/>
              </w:rPr>
              <w:t>完成</w:t>
            </w:r>
            <w:r w:rsidRPr="006961F5">
              <w:rPr>
                <w:b/>
                <w:bCs/>
                <w:sz w:val="24"/>
              </w:rPr>
              <w:t>日期：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7942C" w14:textId="2B49B8D7" w:rsidR="00CA4126" w:rsidRPr="004E35B3" w:rsidRDefault="00CA4126" w:rsidP="00CA4126">
            <w:pPr>
              <w:rPr>
                <w:rFonts w:cstheme="minorBidi"/>
              </w:rPr>
            </w:pPr>
            <w:r w:rsidRPr="004E35B3">
              <w:fldChar w:fldCharType="begin"/>
            </w:r>
            <w:r w:rsidRPr="004E35B3">
              <w:instrText xml:space="preserve"> </w:instrText>
            </w:r>
            <w:r w:rsidRPr="004E35B3">
              <w:rPr>
                <w:rFonts w:hint="eastAsia"/>
              </w:rPr>
              <w:instrText>TIME \@ "yyyy年M月d日"</w:instrText>
            </w:r>
            <w:r w:rsidRPr="004E35B3">
              <w:instrText xml:space="preserve"> </w:instrText>
            </w:r>
            <w:r w:rsidRPr="004E35B3">
              <w:fldChar w:fldCharType="separate"/>
            </w:r>
            <w:r w:rsidR="003C2BA8">
              <w:rPr>
                <w:noProof/>
              </w:rPr>
              <w:t>2022年6月2日</w:t>
            </w:r>
            <w:r w:rsidRPr="004E35B3">
              <w:fldChar w:fldCharType="end"/>
            </w:r>
          </w:p>
        </w:tc>
      </w:tr>
    </w:tbl>
    <w:p w14:paraId="17E13806" w14:textId="77777777" w:rsidR="00673048" w:rsidRPr="00F16ABA" w:rsidRDefault="006961F5" w:rsidP="00F16ABA">
      <w:r>
        <w:tab/>
      </w:r>
    </w:p>
    <w:p w14:paraId="362EFED8" w14:textId="77777777" w:rsidR="00DD49ED" w:rsidRPr="005A270C" w:rsidRDefault="00FB795B" w:rsidP="005A270C">
      <w:r>
        <w:br w:type="page"/>
      </w:r>
    </w:p>
    <w:p w14:paraId="43F374F1" w14:textId="77777777" w:rsidR="00295CBD" w:rsidRPr="00441EE2" w:rsidRDefault="00401510" w:rsidP="00BB7844">
      <w:pPr>
        <w:pStyle w:val="10"/>
      </w:pPr>
      <w:bookmarkStart w:id="0" w:name="_第1_3用户菜单明细"/>
      <w:bookmarkStart w:id="1" w:name="_第26项默认节点"/>
      <w:bookmarkStart w:id="2" w:name="_第5产品型号和型号标识符改为64位"/>
      <w:bookmarkStart w:id="3" w:name="_张岭_静态属性array"/>
      <w:bookmarkStart w:id="4" w:name="_张岭_静态属性array编辑"/>
      <w:bookmarkEnd w:id="0"/>
      <w:bookmarkEnd w:id="1"/>
      <w:bookmarkEnd w:id="2"/>
      <w:bookmarkEnd w:id="3"/>
      <w:bookmarkEnd w:id="4"/>
      <w:r>
        <w:rPr>
          <w:rFonts w:hint="eastAsia"/>
        </w:rPr>
        <w:lastRenderedPageBreak/>
        <w:t>一、</w:t>
      </w:r>
      <w:r w:rsidR="00295CBD" w:rsidRPr="00441EE2">
        <w:rPr>
          <w:rFonts w:hint="eastAsia"/>
        </w:rPr>
        <w:t>版本更新记录</w:t>
      </w:r>
      <w:r w:rsidR="00441EE2">
        <w:rPr>
          <w:rFonts w:hint="eastAsia"/>
        </w:rPr>
        <w:t>表格</w:t>
      </w:r>
    </w:p>
    <w:tbl>
      <w:tblPr>
        <w:tblStyle w:val="5-5"/>
        <w:tblW w:w="5000" w:type="pct"/>
        <w:tblLook w:val="04A0" w:firstRow="1" w:lastRow="0" w:firstColumn="1" w:lastColumn="0" w:noHBand="0" w:noVBand="1"/>
      </w:tblPr>
      <w:tblGrid>
        <w:gridCol w:w="1415"/>
        <w:gridCol w:w="1700"/>
        <w:gridCol w:w="1700"/>
        <w:gridCol w:w="1416"/>
        <w:gridCol w:w="4213"/>
      </w:tblGrid>
      <w:tr w:rsidR="003B1813" w:rsidRPr="00295CBD" w14:paraId="1F23BAA8" w14:textId="77777777" w:rsidTr="00267B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7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DDA1E89" w14:textId="77777777" w:rsidR="00295CBD" w:rsidRPr="00C3682C" w:rsidRDefault="00295CBD" w:rsidP="00C3682C">
            <w:pPr>
              <w:jc w:val="center"/>
              <w:rPr>
                <w:color w:val="2F5496" w:themeColor="accent1" w:themeShade="BF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当前版本</w:t>
            </w:r>
          </w:p>
        </w:tc>
        <w:tc>
          <w:tcPr>
            <w:tcW w:w="814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3D25791" w14:textId="77777777" w:rsidR="00295CBD" w:rsidRPr="00C3682C" w:rsidRDefault="00295CBD" w:rsidP="00C368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撰写时间</w:t>
            </w:r>
          </w:p>
        </w:tc>
        <w:tc>
          <w:tcPr>
            <w:tcW w:w="814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77641CD" w14:textId="77777777" w:rsidR="00295CBD" w:rsidRPr="00C3682C" w:rsidRDefault="00295CBD" w:rsidP="00C368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变更人</w:t>
            </w:r>
          </w:p>
        </w:tc>
        <w:tc>
          <w:tcPr>
            <w:tcW w:w="678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EC70D12" w14:textId="77777777" w:rsidR="00295CBD" w:rsidRPr="00C3682C" w:rsidRDefault="00B90B75" w:rsidP="00C368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变更</w:t>
            </w:r>
            <w:r w:rsidR="00295CBD"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属性</w:t>
            </w:r>
          </w:p>
        </w:tc>
        <w:tc>
          <w:tcPr>
            <w:tcW w:w="2017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54D3CD7" w14:textId="77777777" w:rsidR="00295CBD" w:rsidRPr="00C3682C" w:rsidRDefault="00295CBD" w:rsidP="00C368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变更描述</w:t>
            </w:r>
          </w:p>
        </w:tc>
      </w:tr>
      <w:tr w:rsidR="00752919" w:rsidRPr="004038FB" w14:paraId="39C717BC" w14:textId="77777777" w:rsidTr="00FA20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7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863A449" w14:textId="3A65D7BF" w:rsidR="00752919" w:rsidRPr="00C3682C" w:rsidRDefault="00752919" w:rsidP="00C3682C">
            <w:pPr>
              <w:jc w:val="center"/>
              <w:rPr>
                <w:color w:val="2F5496" w:themeColor="accent1" w:themeShade="BF"/>
                <w:sz w:val="20"/>
                <w:szCs w:val="28"/>
              </w:rPr>
            </w:pPr>
            <w:r>
              <w:rPr>
                <w:rFonts w:hint="eastAsia"/>
                <w:color w:val="2F5496" w:themeColor="accent1" w:themeShade="BF"/>
                <w:sz w:val="20"/>
                <w:szCs w:val="28"/>
              </w:rPr>
              <w:t>V</w:t>
            </w:r>
            <w:r w:rsidR="001C4CD5">
              <w:rPr>
                <w:color w:val="2F5496" w:themeColor="accent1" w:themeShade="BF"/>
                <w:sz w:val="20"/>
                <w:szCs w:val="28"/>
              </w:rPr>
              <w:t>1</w:t>
            </w:r>
            <w:r>
              <w:rPr>
                <w:color w:val="2F5496" w:themeColor="accent1" w:themeShade="BF"/>
                <w:sz w:val="20"/>
                <w:szCs w:val="28"/>
              </w:rPr>
              <w:t>.</w:t>
            </w:r>
            <w:r w:rsidR="001C4CD5">
              <w:rPr>
                <w:color w:val="2F5496" w:themeColor="accent1" w:themeShade="BF"/>
                <w:sz w:val="20"/>
                <w:szCs w:val="28"/>
              </w:rPr>
              <w:t>0.</w:t>
            </w:r>
            <w:r>
              <w:rPr>
                <w:color w:val="2F5496" w:themeColor="accent1" w:themeShade="BF"/>
                <w:sz w:val="20"/>
                <w:szCs w:val="28"/>
              </w:rPr>
              <w:t>0</w:t>
            </w:r>
          </w:p>
        </w:tc>
        <w:tc>
          <w:tcPr>
            <w:tcW w:w="814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FFFFF" w:themeFill="background1"/>
            <w:vAlign w:val="center"/>
          </w:tcPr>
          <w:p w14:paraId="21A27789" w14:textId="4E43A1D6" w:rsidR="00752919" w:rsidRPr="00C3682C" w:rsidRDefault="00752919" w:rsidP="00C368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465561">
              <w:rPr>
                <w:rFonts w:eastAsiaTheme="minorHAnsi" w:hint="eastAsia"/>
                <w:color w:val="000000"/>
                <w:sz w:val="20"/>
                <w:szCs w:val="20"/>
                <w:shd w:val="clear" w:color="auto" w:fill="FFFFFF"/>
              </w:rPr>
              <w:t>2</w:t>
            </w:r>
            <w:r w:rsidRPr="00465561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02</w:t>
            </w:r>
            <w:r w:rsidR="001C4CD5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2</w:t>
            </w:r>
            <w:r w:rsidRPr="00465561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/</w:t>
            </w:r>
            <w:r w:rsidR="003E0ABC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6</w:t>
            </w:r>
            <w:r w:rsidRPr="00465561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/</w:t>
            </w:r>
            <w:r w:rsidR="003E0ABC">
              <w:rPr>
                <w:rFonts w:eastAsiaTheme="minorHAnsi"/>
                <w:color w:val="000000"/>
                <w:sz w:val="20"/>
                <w:szCs w:val="20"/>
                <w:shd w:val="clear" w:color="auto" w:fill="FFFFFF"/>
              </w:rPr>
              <w:t>02</w:t>
            </w:r>
          </w:p>
        </w:tc>
        <w:tc>
          <w:tcPr>
            <w:tcW w:w="814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FFFFF" w:themeFill="background1"/>
            <w:vAlign w:val="center"/>
          </w:tcPr>
          <w:p w14:paraId="70D095B6" w14:textId="7D1A1501" w:rsidR="00752919" w:rsidRPr="00C3682C" w:rsidRDefault="008A2E97" w:rsidP="00C368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>
              <w:rPr>
                <w:rFonts w:hint="eastAsia"/>
                <w:color w:val="2F5496" w:themeColor="accent1" w:themeShade="BF"/>
                <w:sz w:val="20"/>
                <w:szCs w:val="28"/>
              </w:rPr>
              <w:t>李国秀</w:t>
            </w:r>
          </w:p>
        </w:tc>
        <w:tc>
          <w:tcPr>
            <w:tcW w:w="678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FFFFF" w:themeFill="background1"/>
            <w:vAlign w:val="center"/>
          </w:tcPr>
          <w:p w14:paraId="0D0C6A3F" w14:textId="5B9B5D20" w:rsidR="00752919" w:rsidRPr="00C3682C" w:rsidRDefault="008A2E97" w:rsidP="00C368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>
              <w:rPr>
                <w:rFonts w:hint="eastAsia"/>
                <w:color w:val="2F5496" w:themeColor="accent1" w:themeShade="BF"/>
                <w:sz w:val="20"/>
                <w:szCs w:val="28"/>
              </w:rPr>
              <w:t>新增</w:t>
            </w:r>
          </w:p>
        </w:tc>
        <w:tc>
          <w:tcPr>
            <w:tcW w:w="2017" w:type="pct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FFFFF" w:themeFill="background1"/>
            <w:vAlign w:val="center"/>
          </w:tcPr>
          <w:p w14:paraId="7341FBC6" w14:textId="5CF6692D" w:rsidR="001C4CD5" w:rsidRPr="0070063D" w:rsidRDefault="00FA3B2E" w:rsidP="001C4C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3E0ABC">
              <w:rPr>
                <w:rFonts w:hint="eastAsia"/>
              </w:rPr>
              <w:t>登录页、应用入口、用户管理中心、概况、设备管理、产品管理功能模块需求</w:t>
            </w:r>
          </w:p>
          <w:p w14:paraId="3054A191" w14:textId="1F4D097C" w:rsidR="00E308EC" w:rsidRPr="0070063D" w:rsidRDefault="00E308EC" w:rsidP="00265F5A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3DFD0C8" w14:textId="77777777" w:rsidR="00581AC6" w:rsidRDefault="00581AC6" w:rsidP="00513E00">
      <w:pPr>
        <w:pStyle w:val="a"/>
        <w:numPr>
          <w:ilvl w:val="0"/>
          <w:numId w:val="0"/>
        </w:numPr>
      </w:pPr>
    </w:p>
    <w:p w14:paraId="3C59335E" w14:textId="77777777" w:rsidR="00B90B75" w:rsidRDefault="00B90B75" w:rsidP="00BB7844">
      <w:pPr>
        <w:pStyle w:val="a"/>
      </w:pPr>
      <w:r>
        <w:rPr>
          <w:rFonts w:hint="eastAsia"/>
        </w:rPr>
        <w:t>变更</w:t>
      </w:r>
      <w:r w:rsidRPr="00B90B75">
        <w:rPr>
          <w:rFonts w:hint="eastAsia"/>
        </w:rPr>
        <w:t>属性说明：</w:t>
      </w:r>
    </w:p>
    <w:p w14:paraId="45146528" w14:textId="77777777" w:rsidR="007072FD" w:rsidRPr="007072FD" w:rsidRDefault="007072FD" w:rsidP="007072FD">
      <w:pPr>
        <w:pStyle w:val="a"/>
        <w:numPr>
          <w:ilvl w:val="0"/>
          <w:numId w:val="0"/>
        </w:numPr>
        <w:rPr>
          <w:color w:val="auto"/>
        </w:rPr>
      </w:pPr>
      <w:r w:rsidRPr="007072FD">
        <w:rPr>
          <w:rFonts w:hint="eastAsia"/>
          <w:color w:val="auto"/>
        </w:rPr>
        <w:t>版本更新：</w:t>
      </w:r>
      <w:r>
        <w:rPr>
          <w:rFonts w:hint="eastAsia"/>
          <w:color w:val="auto"/>
        </w:rPr>
        <w:t>当前版本更新内容</w:t>
      </w:r>
    </w:p>
    <w:p w14:paraId="3A79785D" w14:textId="77777777" w:rsidR="00B90B75" w:rsidRPr="00B90B75" w:rsidRDefault="00B90B75" w:rsidP="00BB7844">
      <w:r w:rsidRPr="00B90B75">
        <w:rPr>
          <w:rFonts w:hint="eastAsia"/>
        </w:rPr>
        <w:t>新建：新建一个功能模块</w:t>
      </w:r>
    </w:p>
    <w:p w14:paraId="610B508A" w14:textId="77777777" w:rsidR="00B90B75" w:rsidRPr="00B90B75" w:rsidRDefault="00B90B75" w:rsidP="00310A8E">
      <w:r w:rsidRPr="00B90B75">
        <w:rPr>
          <w:rFonts w:hint="eastAsia"/>
        </w:rPr>
        <w:t>增加：增加功能模块中的细节</w:t>
      </w:r>
    </w:p>
    <w:p w14:paraId="0A1DA649" w14:textId="77777777" w:rsidR="00B90B75" w:rsidRPr="00B90B75" w:rsidRDefault="00B90B75" w:rsidP="00310A8E">
      <w:r w:rsidRPr="00B90B75">
        <w:rPr>
          <w:rFonts w:hint="eastAsia"/>
        </w:rPr>
        <w:t>修改：修改功能模块中的细节</w:t>
      </w:r>
    </w:p>
    <w:p w14:paraId="2E81046E" w14:textId="45E18C63" w:rsidR="00F056E8" w:rsidRDefault="00B90B75" w:rsidP="00BB7844">
      <w:r w:rsidRPr="00B90B75">
        <w:rPr>
          <w:rFonts w:hint="eastAsia"/>
        </w:rPr>
        <w:t>删除：删除功能模块中的细节</w:t>
      </w:r>
    </w:p>
    <w:p w14:paraId="78D38F2C" w14:textId="77777777" w:rsidR="00C450EB" w:rsidRDefault="00C450EB" w:rsidP="00BB7844"/>
    <w:p w14:paraId="47C60D4A" w14:textId="13F8ABBF" w:rsidR="00C450EB" w:rsidRPr="00581AC6" w:rsidRDefault="00C450EB">
      <w:pPr>
        <w:widowControl/>
        <w:rPr>
          <w:rStyle w:val="af"/>
          <w:color w:val="auto"/>
          <w:u w:val="none"/>
        </w:rPr>
        <w:pPrChange w:id="5" w:author="zhang ling" w:date="2021-05-17T17:18:00Z">
          <w:pPr/>
        </w:pPrChange>
      </w:pPr>
      <w:r>
        <w:br w:type="page"/>
      </w:r>
    </w:p>
    <w:p w14:paraId="2693B57F" w14:textId="77777777" w:rsidR="00401510" w:rsidRDefault="00195715" w:rsidP="00BB7844">
      <w:pPr>
        <w:pStyle w:val="10"/>
      </w:pPr>
      <w:r>
        <w:rPr>
          <w:rFonts w:hint="eastAsia"/>
        </w:rPr>
        <w:lastRenderedPageBreak/>
        <w:t>二</w:t>
      </w:r>
      <w:r w:rsidR="00401510">
        <w:rPr>
          <w:rFonts w:hint="eastAsia"/>
        </w:rPr>
        <w:t>、</w:t>
      </w:r>
      <w:r w:rsidR="0086324C">
        <w:rPr>
          <w:rFonts w:hint="eastAsia"/>
        </w:rPr>
        <w:t>前言</w:t>
      </w:r>
    </w:p>
    <w:p w14:paraId="0BA69232" w14:textId="77777777" w:rsidR="00F056E8" w:rsidRDefault="00A52AA8" w:rsidP="00511245">
      <w:pPr>
        <w:pStyle w:val="2"/>
      </w:pPr>
      <w:r>
        <w:rPr>
          <w:rFonts w:hint="eastAsia"/>
        </w:rPr>
        <w:t>产品</w:t>
      </w:r>
      <w:r w:rsidR="00F056E8">
        <w:rPr>
          <w:rFonts w:hint="eastAsia"/>
        </w:rPr>
        <w:t>背景</w:t>
      </w:r>
    </w:p>
    <w:p w14:paraId="10433F77" w14:textId="10862944" w:rsidR="00BD4F54" w:rsidRPr="00BD4F54" w:rsidRDefault="001C4CD5" w:rsidP="00BD4F54">
      <w:r>
        <w:rPr>
          <w:rFonts w:hint="eastAsia"/>
        </w:rPr>
        <w:t>绿能云</w:t>
      </w:r>
      <w:r w:rsidR="00BD4F54">
        <w:rPr>
          <w:rFonts w:hint="eastAsia"/>
        </w:rPr>
        <w:t>物联网平台是针对海量物联网设备的应运而生，能够自适应市面上各大类型的物联网设备，通过配置物联网设备对接参数（上传参数、服务下发参数），实现设备的对接，能够接收及控制物联网设备。同时</w:t>
      </w:r>
      <w:r>
        <w:rPr>
          <w:rFonts w:hint="eastAsia"/>
        </w:rPr>
        <w:t>绿能云</w:t>
      </w:r>
      <w:r w:rsidR="00BD4F54">
        <w:rPr>
          <w:rFonts w:hint="eastAsia"/>
        </w:rPr>
        <w:t>平台提供了规则引擎功能模块，能够通过逻辑配置实现联动、告警、数据分发等功能。</w:t>
      </w:r>
    </w:p>
    <w:p w14:paraId="7EE66DA7" w14:textId="77777777" w:rsidR="00A52AA8" w:rsidRDefault="00A03B7C" w:rsidP="00B8765A">
      <w:pPr>
        <w:pStyle w:val="2"/>
      </w:pPr>
      <w:r>
        <w:rPr>
          <w:rFonts w:hint="eastAsia"/>
        </w:rPr>
        <w:t>产品综述</w:t>
      </w:r>
    </w:p>
    <w:p w14:paraId="69098D10" w14:textId="77777777" w:rsidR="00D55520" w:rsidRPr="00D55520" w:rsidRDefault="00297E55" w:rsidP="00D55520">
      <w:pPr>
        <w:pStyle w:val="2"/>
      </w:pPr>
      <w:r>
        <w:rPr>
          <w:rFonts w:hint="eastAsia"/>
        </w:rPr>
        <w:t>名词解释</w:t>
      </w:r>
    </w:p>
    <w:tbl>
      <w:tblPr>
        <w:tblStyle w:val="5-5"/>
        <w:tblW w:w="0" w:type="auto"/>
        <w:tblLook w:val="04A0" w:firstRow="1" w:lastRow="0" w:firstColumn="1" w:lastColumn="0" w:noHBand="0" w:noVBand="1"/>
      </w:tblPr>
      <w:tblGrid>
        <w:gridCol w:w="1261"/>
        <w:gridCol w:w="8930"/>
      </w:tblGrid>
      <w:tr w:rsidR="00DB00E7" w14:paraId="653DF00F" w14:textId="77777777" w:rsidTr="00782C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E758025" w14:textId="77777777" w:rsidR="002A18EC" w:rsidRPr="00C3682C" w:rsidRDefault="002A18EC" w:rsidP="00782CF1">
            <w:pPr>
              <w:jc w:val="center"/>
              <w:rPr>
                <w:color w:val="566B88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名词</w:t>
            </w:r>
          </w:p>
        </w:tc>
        <w:tc>
          <w:tcPr>
            <w:tcW w:w="89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CC1E368" w14:textId="77777777" w:rsidR="002A18EC" w:rsidRPr="00C3682C" w:rsidRDefault="002A18EC" w:rsidP="00782CF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8"/>
              </w:rPr>
              <w:t>解释</w:t>
            </w:r>
          </w:p>
        </w:tc>
      </w:tr>
      <w:tr w:rsidR="002A18EC" w14:paraId="4371D825" w14:textId="77777777" w:rsidTr="00782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</w:tcPr>
          <w:p w14:paraId="142F6337" w14:textId="77777777" w:rsidR="002A18EC" w:rsidRPr="00782CF1" w:rsidRDefault="00BD4F54" w:rsidP="004F064C">
            <w:pPr>
              <w:spacing w:line="360" w:lineRule="auto"/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租户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8FE00CE" w14:textId="77777777" w:rsidR="002A18EC" w:rsidRPr="002A18EC" w:rsidRDefault="00BD4F54" w:rsidP="00BD4F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平台是采用Saas（软件即服务）模式，单位可在平台内开通一个租户，一个租户相当于一套完整的平台，租户实际试运行在一套完整的Araneae平台上，各个租户的设备数据分库进行存储，相互独立，互不干扰。</w:t>
            </w:r>
          </w:p>
        </w:tc>
      </w:tr>
      <w:tr w:rsidR="00BD4F54" w14:paraId="29BDFE09" w14:textId="77777777" w:rsidTr="00782CF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17DE048" w14:textId="5A9ACFA9" w:rsidR="00BD4F54" w:rsidRPr="00782CF1" w:rsidRDefault="00BD4F54" w:rsidP="00BD4F54">
            <w:pPr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租户</w:t>
            </w:r>
            <w:r w:rsidR="005917DE">
              <w:rPr>
                <w:rFonts w:hint="eastAsia"/>
                <w:color w:val="0D0D0D" w:themeColor="text1" w:themeTint="F2"/>
              </w:rPr>
              <w:t>用户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511DFA7" w14:textId="7C605E0D" w:rsidR="00BD4F54" w:rsidRPr="002A18EC" w:rsidRDefault="00BD4F54" w:rsidP="00BD4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</w:t>
            </w:r>
            <w:r w:rsidR="005917DE">
              <w:rPr>
                <w:rFonts w:hint="eastAsia"/>
              </w:rPr>
              <w:t>用户</w:t>
            </w:r>
            <w:r>
              <w:rPr>
                <w:rFonts w:hint="eastAsia"/>
              </w:rPr>
              <w:t>是由超级管理员在创建租户时创建的，一个租户只有</w:t>
            </w:r>
            <w:r w:rsidR="00E921C4">
              <w:rPr>
                <w:rFonts w:hint="eastAsia"/>
              </w:rPr>
              <w:t>一个租户用户，可以创建管理多个普通用户</w:t>
            </w:r>
            <w:r>
              <w:rPr>
                <w:rFonts w:hint="eastAsia"/>
              </w:rPr>
              <w:t>，租户可</w:t>
            </w:r>
            <w:r w:rsidR="005917DE">
              <w:rPr>
                <w:rFonts w:hint="eastAsia"/>
              </w:rPr>
              <w:t>创建租户下的</w:t>
            </w:r>
            <w:r w:rsidR="00E921C4">
              <w:rPr>
                <w:rFonts w:hint="eastAsia"/>
              </w:rPr>
              <w:t>普通</w:t>
            </w:r>
            <w:r w:rsidR="005917DE">
              <w:rPr>
                <w:rFonts w:hint="eastAsia"/>
              </w:rPr>
              <w:t>用户并进行授权管理</w:t>
            </w:r>
            <w:r>
              <w:rPr>
                <w:rFonts w:hint="eastAsia"/>
              </w:rPr>
              <w:t>，</w:t>
            </w:r>
            <w:r w:rsidR="00E921C4">
              <w:rPr>
                <w:rFonts w:hint="eastAsia"/>
              </w:rPr>
              <w:t>租户默认拥有租户账号下的所有权限</w:t>
            </w:r>
            <w:r>
              <w:rPr>
                <w:rFonts w:hint="eastAsia"/>
              </w:rPr>
              <w:t>。</w:t>
            </w:r>
          </w:p>
        </w:tc>
      </w:tr>
      <w:tr w:rsidR="00BD4F54" w14:paraId="14626E31" w14:textId="77777777" w:rsidTr="00782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8C76194" w14:textId="77777777" w:rsidR="00BD4F54" w:rsidRPr="00782CF1" w:rsidRDefault="00BD4F54" w:rsidP="00BD4F54">
            <w:pPr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应用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3F76174" w14:textId="40A232D2" w:rsidR="00BD4F54" w:rsidRPr="002A18EC" w:rsidRDefault="005917DE" w:rsidP="00BD4F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指的是绿能云平台整套系统分为固定的三套服务：物联网应用服务、大数据应用服务、A</w:t>
            </w:r>
            <w:r>
              <w:t>I</w:t>
            </w:r>
            <w:r>
              <w:rPr>
                <w:rFonts w:hint="eastAsia"/>
              </w:rPr>
              <w:t>应用服务</w:t>
            </w:r>
          </w:p>
        </w:tc>
      </w:tr>
      <w:tr w:rsidR="00BD4F54" w14:paraId="4DCCEB7B" w14:textId="77777777" w:rsidTr="00782CF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F2A197B" w14:textId="77777777" w:rsidR="00BD4F54" w:rsidRPr="00782CF1" w:rsidRDefault="00BD4F54" w:rsidP="00BD4F54">
            <w:pPr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产品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D2048B2" w14:textId="77777777" w:rsidR="00BD4F54" w:rsidRDefault="00BD4F54" w:rsidP="00BD4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宋体"/>
              </w:rPr>
            </w:pPr>
            <w:r>
              <w:rPr>
                <w:rFonts w:hint="eastAsia"/>
              </w:rPr>
              <w:t>产品是指市面上某一类物联网设备产品，是</w:t>
            </w:r>
            <w:r>
              <w:rPr>
                <w:shd w:val="clear" w:color="auto" w:fill="FFFFFF"/>
              </w:rPr>
              <w:t>设备的集合，通常指一组具有相同功能的设备。</w:t>
            </w:r>
          </w:p>
          <w:p w14:paraId="4A91934E" w14:textId="77777777" w:rsidR="00BD4F54" w:rsidRPr="002A18EC" w:rsidRDefault="00BD4F54" w:rsidP="00BD4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不具体指单个独立设备。</w:t>
            </w:r>
          </w:p>
        </w:tc>
      </w:tr>
      <w:tr w:rsidR="00BD4F54" w14:paraId="61084A11" w14:textId="77777777" w:rsidTr="00782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972A6D9" w14:textId="77777777" w:rsidR="00BD4F54" w:rsidRPr="00782CF1" w:rsidRDefault="00BD4F54" w:rsidP="00BD4F54">
            <w:pPr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设备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E77B284" w14:textId="77777777" w:rsidR="00BD4F54" w:rsidRPr="002A18EC" w:rsidRDefault="00BD4F54" w:rsidP="00BD4F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属于产品的下级，</w:t>
            </w:r>
            <w:r>
              <w:rPr>
                <w:rFonts w:ascii="Helvetica Neue" w:hAnsi="Helvetica Neue"/>
                <w:color w:val="333333"/>
                <w:sz w:val="21"/>
                <w:szCs w:val="21"/>
                <w:shd w:val="clear" w:color="auto" w:fill="FFFFFF"/>
              </w:rPr>
              <w:t>归属于某个产品下的具体设备</w:t>
            </w:r>
            <w:r>
              <w:rPr>
                <w:rFonts w:ascii="Helvetica Neue" w:hAnsi="Helvetica Neue" w:hint="eastAsia"/>
                <w:color w:val="333333"/>
                <w:szCs w:val="21"/>
                <w:shd w:val="clear" w:color="auto" w:fill="FFFFFF"/>
              </w:rPr>
              <w:t>，</w:t>
            </w:r>
            <w:r>
              <w:rPr>
                <w:rFonts w:hint="eastAsia"/>
              </w:rPr>
              <w:t>指某个具体的独立物联网设备。</w:t>
            </w:r>
          </w:p>
        </w:tc>
      </w:tr>
      <w:tr w:rsidR="00BD4F54" w14:paraId="78D11B97" w14:textId="77777777" w:rsidTr="00782CF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D0582F0" w14:textId="77777777" w:rsidR="00BD4F54" w:rsidRPr="00782CF1" w:rsidRDefault="00BD4F54" w:rsidP="00BD4F54">
            <w:pPr>
              <w:jc w:val="center"/>
              <w:rPr>
                <w:color w:val="0D0D0D" w:themeColor="text1" w:themeTint="F2"/>
              </w:rPr>
            </w:pPr>
            <w:r w:rsidRPr="00782CF1">
              <w:rPr>
                <w:rFonts w:hint="eastAsia"/>
                <w:color w:val="0D0D0D" w:themeColor="text1" w:themeTint="F2"/>
              </w:rPr>
              <w:t>物理位置</w:t>
            </w:r>
          </w:p>
        </w:tc>
        <w:tc>
          <w:tcPr>
            <w:tcW w:w="8930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77D3117" w14:textId="77777777" w:rsidR="00BD4F54" w:rsidRPr="002A18EC" w:rsidRDefault="00BD4F54" w:rsidP="00BD4F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指某个应用下的设备归属物理结构树。</w:t>
            </w:r>
          </w:p>
        </w:tc>
      </w:tr>
    </w:tbl>
    <w:p w14:paraId="0414BE1C" w14:textId="77777777" w:rsidR="002A18EC" w:rsidRPr="002A18EC" w:rsidRDefault="002A18EC" w:rsidP="00BB7844"/>
    <w:p w14:paraId="2ACDFDB5" w14:textId="77777777" w:rsidR="00F056E8" w:rsidRPr="00A52AA8" w:rsidRDefault="002562FC" w:rsidP="00A81114">
      <w:pPr>
        <w:pStyle w:val="5-"/>
        <w:numPr>
          <w:ilvl w:val="0"/>
          <w:numId w:val="0"/>
        </w:numPr>
        <w:ind w:left="340"/>
      </w:pPr>
      <w:r>
        <w:rPr>
          <w:rFonts w:hint="eastAsia"/>
        </w:rPr>
        <w:t xml:space="preserve"> </w:t>
      </w:r>
      <w:r w:rsidR="00F056E8">
        <w:br w:type="page"/>
      </w:r>
    </w:p>
    <w:p w14:paraId="3B8AD1CF" w14:textId="77777777" w:rsidR="0086324C" w:rsidRDefault="00B8765A" w:rsidP="00BB7844">
      <w:pPr>
        <w:pStyle w:val="10"/>
      </w:pPr>
      <w:r>
        <w:rPr>
          <w:rFonts w:hint="eastAsia"/>
        </w:rPr>
        <w:lastRenderedPageBreak/>
        <w:t>三</w:t>
      </w:r>
      <w:r w:rsidR="00401510">
        <w:rPr>
          <w:rFonts w:hint="eastAsia"/>
        </w:rPr>
        <w:t>、</w:t>
      </w:r>
      <w:r w:rsidR="00F538F3">
        <w:rPr>
          <w:rFonts w:hint="eastAsia"/>
        </w:rPr>
        <w:t>需求</w:t>
      </w:r>
      <w:r w:rsidR="00401510">
        <w:rPr>
          <w:rFonts w:hint="eastAsia"/>
        </w:rPr>
        <w:t>说明</w:t>
      </w:r>
    </w:p>
    <w:p w14:paraId="579FCFDC" w14:textId="77777777" w:rsidR="00BD4F54" w:rsidRDefault="00BD4F54" w:rsidP="00642462">
      <w:pPr>
        <w:pStyle w:val="2"/>
        <w:numPr>
          <w:ilvl w:val="0"/>
          <w:numId w:val="9"/>
        </w:numPr>
      </w:pPr>
      <w:bookmarkStart w:id="6" w:name="_登录页"/>
      <w:bookmarkEnd w:id="6"/>
      <w:r>
        <w:rPr>
          <w:rFonts w:hint="eastAsia"/>
        </w:rPr>
        <w:t>登录页</w:t>
      </w:r>
    </w:p>
    <w:p w14:paraId="28F606B6" w14:textId="6E782743" w:rsidR="00BD4F54" w:rsidRDefault="0001042B">
      <w:pPr>
        <w:widowControl/>
      </w:pPr>
      <w:del w:id="7" w:author="李 国秀" w:date="2021-06-10T16:21:00Z">
        <w:r w:rsidRPr="00E70326" w:rsidDel="00630D40">
          <w:rPr>
            <w:noProof/>
          </w:rPr>
          <w:drawing>
            <wp:inline distT="0" distB="0" distL="0" distR="0" wp14:anchorId="761069D2" wp14:editId="623D87F8">
              <wp:extent cx="6676589" cy="2843939"/>
              <wp:effectExtent l="0" t="0" r="3810" b="1270"/>
              <wp:docPr id="204" name="图片 204" descr="手机屏幕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" name="图片 204" descr="手机屏幕截图&#10;&#10;描述已自动生成"/>
                      <pic:cNvPicPr/>
                    </pic:nvPicPr>
                    <pic:blipFill rotWithShape="1">
                      <a:blip r:embed="rId8"/>
                      <a:srcRect r="36" b="23860"/>
                      <a:stretch/>
                    </pic:blipFill>
                    <pic:spPr bwMode="auto">
                      <a:xfrm>
                        <a:off x="0" y="0"/>
                        <a:ext cx="7061535" cy="300791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8" w:author="李 国秀" w:date="2021-06-10T16:21:00Z">
        <w:r w:rsidR="00630D40" w:rsidRPr="00630D40">
          <w:rPr>
            <w:noProof/>
          </w:rPr>
          <w:t xml:space="preserve"> </w:t>
        </w:r>
      </w:ins>
      <w:r w:rsidR="00521B79">
        <w:rPr>
          <w:noProof/>
        </w:rPr>
        <w:drawing>
          <wp:inline distT="0" distB="0" distL="0" distR="0" wp14:anchorId="12873193" wp14:editId="107DF720">
            <wp:extent cx="6642100" cy="3719195"/>
            <wp:effectExtent l="0" t="0" r="6350" b="0"/>
            <wp:docPr id="5" name="图片 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Teams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3B27" w14:textId="77777777" w:rsidR="00BD4F54" w:rsidRDefault="00BD4F54" w:rsidP="00BD4F54">
      <w:pPr>
        <w:pStyle w:val="af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-1</w:t>
      </w:r>
      <w:r w:rsidR="00A6534F">
        <w:rPr>
          <w:rFonts w:hint="eastAsia"/>
        </w:rPr>
        <w:t xml:space="preserve"> </w:t>
      </w:r>
      <w:r>
        <w:rPr>
          <w:rFonts w:hint="eastAsia"/>
        </w:rPr>
        <w:t>登录页</w:t>
      </w:r>
    </w:p>
    <w:p w14:paraId="30260223" w14:textId="77777777" w:rsidR="00BD4F54" w:rsidRPr="00BD4F54" w:rsidRDefault="00BD4F54" w:rsidP="00BD4F54">
      <w:pPr>
        <w:pStyle w:val="5-"/>
      </w:pPr>
      <w:r>
        <w:rPr>
          <w:rFonts w:hint="eastAsia"/>
        </w:rPr>
        <w:t>页面说明</w:t>
      </w:r>
    </w:p>
    <w:p w14:paraId="3D2CD0AF" w14:textId="11A798BB" w:rsidR="00BD4F54" w:rsidRDefault="00BD4F54" w:rsidP="00BD4F54">
      <w:r>
        <w:rPr>
          <w:rFonts w:hint="eastAsia"/>
        </w:rPr>
        <w:t>用户名是</w:t>
      </w:r>
      <w:r w:rsidR="003E0ABC">
        <w:rPr>
          <w:rFonts w:hint="eastAsia"/>
        </w:rPr>
        <w:t>租户下</w:t>
      </w:r>
      <w:r>
        <w:rPr>
          <w:rFonts w:hint="eastAsia"/>
        </w:rPr>
        <w:t>唯一的。用户分为超级管理员、租户</w:t>
      </w:r>
      <w:r w:rsidR="00E44CAE">
        <w:rPr>
          <w:rFonts w:hint="eastAsia"/>
        </w:rPr>
        <w:t>用户</w:t>
      </w:r>
      <w:r>
        <w:rPr>
          <w:rFonts w:hint="eastAsia"/>
        </w:rPr>
        <w:t>与普通</w:t>
      </w:r>
      <w:r w:rsidR="00E44CAE">
        <w:rPr>
          <w:rFonts w:hint="eastAsia"/>
        </w:rPr>
        <w:t>用户</w:t>
      </w:r>
      <w:r w:rsidR="003E0ABC">
        <w:rPr>
          <w:rFonts w:hint="eastAsia"/>
        </w:rPr>
        <w:t>。</w:t>
      </w:r>
    </w:p>
    <w:p w14:paraId="7B4E91FD" w14:textId="77777777" w:rsidR="00981C67" w:rsidRPr="00BD4F54" w:rsidRDefault="00981C67" w:rsidP="00BD4F54"/>
    <w:tbl>
      <w:tblPr>
        <w:tblStyle w:val="12"/>
        <w:tblW w:w="5000" w:type="pct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  <w:tblCaption w:val="无"/>
      </w:tblPr>
      <w:tblGrid>
        <w:gridCol w:w="1964"/>
        <w:gridCol w:w="8480"/>
      </w:tblGrid>
      <w:tr w:rsidR="00BD4F54" w:rsidRPr="00FB795B" w14:paraId="4F139A79" w14:textId="77777777" w:rsidTr="008D36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D5DCE4" w:themeFill="text2" w:themeFillTint="33"/>
            <w:vAlign w:val="center"/>
          </w:tcPr>
          <w:p w14:paraId="1043994A" w14:textId="77777777" w:rsidR="00BD4F54" w:rsidRPr="00C3682C" w:rsidRDefault="00BD4F54" w:rsidP="00782CF1">
            <w:pPr>
              <w:jc w:val="center"/>
              <w:rPr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需求点</w:t>
            </w:r>
          </w:p>
        </w:tc>
        <w:tc>
          <w:tcPr>
            <w:tcW w:w="8480" w:type="dxa"/>
            <w:shd w:val="clear" w:color="auto" w:fill="D5DCE4" w:themeFill="text2" w:themeFillTint="33"/>
            <w:vAlign w:val="center"/>
          </w:tcPr>
          <w:p w14:paraId="0C5C6176" w14:textId="77777777" w:rsidR="00BD4F54" w:rsidRPr="00C3682C" w:rsidRDefault="00BD4F54" w:rsidP="00782C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需求说明</w:t>
            </w:r>
          </w:p>
        </w:tc>
      </w:tr>
      <w:tr w:rsidR="00BD4F54" w:rsidRPr="00B544AA" w14:paraId="494B579D" w14:textId="77777777" w:rsidTr="008D36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3E19ED0C" w14:textId="595CA43E" w:rsidR="00BD4F54" w:rsidRPr="008D368C" w:rsidRDefault="00727CDE" w:rsidP="00782CF1">
            <w:pPr>
              <w:jc w:val="center"/>
              <w:rPr>
                <w:b w:val="0"/>
                <w:bCs w:val="0"/>
                <w:color w:val="0D0D0D" w:themeColor="text1" w:themeTint="F2"/>
                <w:sz w:val="24"/>
                <w:szCs w:val="40"/>
              </w:rPr>
            </w:pPr>
            <w:r>
              <w:rPr>
                <w:rFonts w:hint="eastAsia"/>
                <w:b w:val="0"/>
                <w:bCs w:val="0"/>
                <w:color w:val="0D0D0D" w:themeColor="text1" w:themeTint="F2"/>
                <w:sz w:val="22"/>
                <w:szCs w:val="36"/>
              </w:rPr>
              <w:t>登录页面字段说明</w:t>
            </w:r>
          </w:p>
        </w:tc>
        <w:tc>
          <w:tcPr>
            <w:tcW w:w="8480" w:type="dxa"/>
            <w:shd w:val="clear" w:color="auto" w:fill="auto"/>
          </w:tcPr>
          <w:p w14:paraId="1EDF78C6" w14:textId="77777777" w:rsidR="00981C67" w:rsidRDefault="00727CDE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FCB400" wp14:editId="79FE1E42">
                  <wp:extent cx="1568209" cy="1616529"/>
                  <wp:effectExtent l="0" t="0" r="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096" cy="162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84670" w14:textId="77777777" w:rsidR="00727CDE" w:rsidRDefault="00727CDE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用户名、密码、所属租户、验证码</w:t>
            </w:r>
          </w:p>
          <w:p w14:paraId="15D5E1FD" w14:textId="32E4189F" w:rsidR="00727CDE" w:rsidRPr="00981C67" w:rsidRDefault="00727CDE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所属租户：</w:t>
            </w:r>
            <w:r w:rsidR="000E2CCE">
              <w:rPr>
                <w:rFonts w:hint="eastAsia"/>
              </w:rPr>
              <w:t>初始状态</w:t>
            </w:r>
            <w:r w:rsidR="004F53E1">
              <w:rPr>
                <w:rFonts w:hint="eastAsia"/>
              </w:rPr>
              <w:t>不显示该字段；</w:t>
            </w:r>
            <w:r>
              <w:rPr>
                <w:rFonts w:hint="eastAsia"/>
              </w:rPr>
              <w:t>当填写的用户名提示有重复时，再展示该字段；且该字段下拉框展示的就是出现相同用户名的租户名称；</w:t>
            </w:r>
          </w:p>
        </w:tc>
      </w:tr>
      <w:tr w:rsidR="0090487A" w14:paraId="05A989CA" w14:textId="77777777" w:rsidTr="008D368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6A6CFE6B" w14:textId="251F161B" w:rsidR="0090487A" w:rsidRPr="00D33320" w:rsidRDefault="0090487A" w:rsidP="0090487A">
            <w:pPr>
              <w:jc w:val="center"/>
              <w:rPr>
                <w:b w:val="0"/>
                <w:bCs w:val="0"/>
                <w:color w:val="0D0D0D" w:themeColor="text1" w:themeTint="F2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D0D0D" w:themeColor="text1" w:themeTint="F2"/>
                <w:sz w:val="22"/>
                <w:szCs w:val="36"/>
              </w:rPr>
              <w:t>登陆说明</w:t>
            </w:r>
          </w:p>
        </w:tc>
        <w:tc>
          <w:tcPr>
            <w:tcW w:w="8480" w:type="dxa"/>
            <w:shd w:val="clear" w:color="auto" w:fill="auto"/>
          </w:tcPr>
          <w:p w14:paraId="72694DA6" w14:textId="4F202E6F" w:rsidR="0090487A" w:rsidRDefault="0090487A" w:rsidP="0090487A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登陆说明</w:t>
            </w:r>
          </w:p>
          <w:p w14:paraId="4CD4C008" w14:textId="735F54A1" w:rsidR="0090487A" w:rsidRDefault="0090487A" w:rsidP="0090487A">
            <w:pPr>
              <w:pStyle w:val="2-"/>
              <w:numPr>
                <w:ilvl w:val="0"/>
                <w:numId w:val="1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</w:t>
            </w:r>
            <w:r w:rsidR="00137A90">
              <w:rPr>
                <w:rFonts w:hint="eastAsia"/>
              </w:rPr>
              <w:t>用户</w:t>
            </w:r>
            <w:r>
              <w:rPr>
                <w:rFonts w:hint="eastAsia"/>
              </w:rPr>
              <w:t>登录：</w:t>
            </w:r>
          </w:p>
          <w:p w14:paraId="18D7CDF2" w14:textId="3F517C21" w:rsidR="0090487A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租户进入后默认进入</w:t>
            </w:r>
            <w:r w:rsidR="00137A90">
              <w:rPr>
                <w:rFonts w:hint="eastAsia"/>
              </w:rPr>
              <w:t>概况</w:t>
            </w:r>
            <w:r>
              <w:rPr>
                <w:rFonts w:hint="eastAsia"/>
              </w:rPr>
              <w:t>。</w:t>
            </w:r>
          </w:p>
          <w:p w14:paraId="2A048AFE" w14:textId="77777777" w:rsidR="0090487A" w:rsidRDefault="0090487A" w:rsidP="0090487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普通用户登录：</w:t>
            </w:r>
          </w:p>
          <w:p w14:paraId="0B54F018" w14:textId="77777777" w:rsidR="0090487A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进入应用选择页面。</w:t>
            </w:r>
          </w:p>
          <w:p w14:paraId="548B7693" w14:textId="77777777" w:rsidR="0090487A" w:rsidRDefault="0090487A" w:rsidP="0090487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超级管理员登录：</w:t>
            </w:r>
          </w:p>
          <w:p w14:paraId="0550C58A" w14:textId="777F9ADE" w:rsidR="0090487A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进入</w:t>
            </w:r>
            <w:r w:rsidR="00E72D34">
              <w:rPr>
                <w:rFonts w:hint="eastAsia"/>
              </w:rPr>
              <w:t>概况</w:t>
            </w:r>
            <w:r>
              <w:rPr>
                <w:rFonts w:hint="eastAsia"/>
              </w:rPr>
              <w:t>页面。</w:t>
            </w:r>
          </w:p>
          <w:p w14:paraId="5091D51D" w14:textId="50DF4403" w:rsidR="0090487A" w:rsidRPr="005E7C58" w:rsidRDefault="0090487A" w:rsidP="009048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用户点击登录后按钮呈现加载动画，成功登录后上方弹窗提示登录成功。</w:t>
            </w:r>
          </w:p>
        </w:tc>
      </w:tr>
      <w:tr w:rsidR="00DD1C5D" w14:paraId="5C0BB522" w14:textId="77777777" w:rsidTr="008D36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42E1DB27" w14:textId="1173982A" w:rsidR="00DD1C5D" w:rsidRPr="00D33320" w:rsidRDefault="00DD1C5D" w:rsidP="0090487A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lastRenderedPageBreak/>
              <w:t>登录验证</w:t>
            </w:r>
          </w:p>
        </w:tc>
        <w:tc>
          <w:tcPr>
            <w:tcW w:w="8480" w:type="dxa"/>
            <w:shd w:val="clear" w:color="auto" w:fill="auto"/>
          </w:tcPr>
          <w:p w14:paraId="281CFD5D" w14:textId="768FD94F" w:rsidR="00DD1C5D" w:rsidRDefault="005857EB" w:rsidP="0090487A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字符</w:t>
            </w:r>
            <w:r w:rsidR="00653E3E">
              <w:rPr>
                <w:rFonts w:hint="eastAsia"/>
              </w:rPr>
              <w:t>验证码</w:t>
            </w:r>
          </w:p>
          <w:p w14:paraId="4688FCD5" w14:textId="77777777" w:rsidR="00653E3E" w:rsidRDefault="003E0ABC" w:rsidP="00653E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保持现有逻辑</w:t>
            </w:r>
          </w:p>
          <w:p w14:paraId="6DA13218" w14:textId="50E87D90" w:rsidR="00F8260A" w:rsidRPr="00653E3E" w:rsidRDefault="00521B79" w:rsidP="00521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先校验验证码是否正确，在校验用户是否重复，重复则提示选择所属租户</w:t>
            </w:r>
          </w:p>
        </w:tc>
      </w:tr>
      <w:tr w:rsidR="0090487A" w14:paraId="7021501F" w14:textId="77777777" w:rsidTr="008D368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3B7FD55D" w14:textId="7F71471A" w:rsidR="0090487A" w:rsidRPr="00D33320" w:rsidRDefault="0090487A" w:rsidP="0090487A">
            <w:pPr>
              <w:jc w:val="center"/>
              <w:rPr>
                <w:b w:val="0"/>
                <w:bCs w:val="0"/>
                <w:color w:val="0D0D0D" w:themeColor="text1" w:themeTint="F2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D0D0D" w:themeColor="text1" w:themeTint="F2"/>
                <w:sz w:val="22"/>
                <w:szCs w:val="36"/>
              </w:rPr>
              <w:t>登陆异常</w:t>
            </w:r>
          </w:p>
        </w:tc>
        <w:tc>
          <w:tcPr>
            <w:tcW w:w="8480" w:type="dxa"/>
            <w:shd w:val="clear" w:color="auto" w:fill="auto"/>
          </w:tcPr>
          <w:p w14:paraId="2C01595F" w14:textId="77777777" w:rsidR="0090487A" w:rsidRDefault="0090487A" w:rsidP="0090487A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4ACE6CC6" w14:textId="77777777" w:rsidR="0090487A" w:rsidRDefault="0090487A" w:rsidP="0090487A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当用户点击登陆后存在几种异常情况</w:t>
            </w:r>
          </w:p>
          <w:p w14:paraId="6C2FCAE8" w14:textId="77777777" w:rsidR="0090487A" w:rsidRDefault="0090487A" w:rsidP="0090487A">
            <w:pPr>
              <w:pStyle w:val="2-"/>
              <w:numPr>
                <w:ilvl w:val="0"/>
                <w:numId w:val="11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用户名密码错误</w:t>
            </w:r>
          </w:p>
          <w:p w14:paraId="00882477" w14:textId="636B5FC9" w:rsidR="0090487A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在登录上方红字提示：用户名或密码有误，请重试</w:t>
            </w:r>
            <w:ins w:id="9" w:author="李 国秀" w:date="2021-06-10T13:44:00Z">
              <w:r>
                <w:rPr>
                  <w:rFonts w:hint="eastAsia"/>
                </w:rPr>
                <w:t>；还剩余X次输入机会</w:t>
              </w:r>
            </w:ins>
          </w:p>
          <w:p w14:paraId="01EB9837" w14:textId="77777777" w:rsidR="0090487A" w:rsidRDefault="0090487A" w:rsidP="0090487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租户已停用</w:t>
            </w:r>
          </w:p>
          <w:p w14:paraId="463B2530" w14:textId="0B1E903C" w:rsidR="0090487A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在登录上方红字提示：您的账号所在租户已停用，请联系管理员</w:t>
            </w:r>
            <w:r w:rsidR="00DD5E3D">
              <w:rPr>
                <w:rFonts w:hint="eastAsia"/>
              </w:rPr>
              <w:t xml:space="preserve"> </w:t>
            </w:r>
          </w:p>
          <w:p w14:paraId="660E720B" w14:textId="77777777" w:rsidR="0090487A" w:rsidRDefault="0090487A" w:rsidP="0090487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账户已停用</w:t>
            </w:r>
          </w:p>
          <w:p w14:paraId="533A0C27" w14:textId="77777777" w:rsidR="0090487A" w:rsidRPr="000C4BC1" w:rsidRDefault="0090487A" w:rsidP="0090487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在登录上方红字提示：您的账号已停用，请联系管理员</w:t>
            </w:r>
          </w:p>
          <w:p w14:paraId="072948FD" w14:textId="77777777" w:rsidR="00EF3EC4" w:rsidRDefault="00EF3EC4" w:rsidP="00F8260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" w:author="李 国秀" w:date="2021-06-10T13:45:00Z"/>
              </w:rPr>
            </w:pPr>
            <w:ins w:id="11" w:author="李 国秀" w:date="2021-06-10T13:44:00Z">
              <w:r>
                <w:rPr>
                  <w:rFonts w:hint="eastAsia"/>
                </w:rPr>
                <w:t>用户名账号被锁</w:t>
              </w:r>
            </w:ins>
          </w:p>
          <w:p w14:paraId="08361A78" w14:textId="77777777" w:rsidR="0090487A" w:rsidRDefault="00EF3EC4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ins w:id="12" w:author="李 国秀" w:date="2021-06-10T13:45:00Z">
              <w:r>
                <w:rPr>
                  <w:rFonts w:hint="eastAsia"/>
                </w:rPr>
                <w:t>在登录上方红字提示：当前用户账号已被锁定，请于X分钟后重新登录！</w:t>
              </w:r>
            </w:ins>
          </w:p>
          <w:p w14:paraId="0D54858D" w14:textId="10475913" w:rsidR="00F8260A" w:rsidRDefault="00F8260A" w:rsidP="00F8260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" w:author="李 国秀" w:date="2021-06-10T13:45:00Z"/>
              </w:rPr>
            </w:pPr>
            <w:ins w:id="14" w:author="李 国秀" w:date="2021-06-10T13:44:00Z">
              <w:r>
                <w:rPr>
                  <w:rFonts w:hint="eastAsia"/>
                </w:rPr>
                <w:t>用户名</w:t>
              </w:r>
            </w:ins>
            <w:r>
              <w:rPr>
                <w:rFonts w:hint="eastAsia"/>
              </w:rPr>
              <w:t>存在重复</w:t>
            </w:r>
          </w:p>
          <w:p w14:paraId="32292947" w14:textId="3F7B9305" w:rsidR="00F8260A" w:rsidRPr="00FA169F" w:rsidRDefault="00F8260A" w:rsidP="00F8260A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如果平台中存在用户名重复，则提示用户：用户名重复，请选择所属租户；选中所属租户后，再按照所属租户用户的用户名和密钥校验。</w:t>
            </w:r>
          </w:p>
        </w:tc>
      </w:tr>
    </w:tbl>
    <w:p w14:paraId="78EF94F9" w14:textId="5FE4DE85" w:rsidR="000F75B3" w:rsidRPr="00981C67" w:rsidRDefault="00D6192C" w:rsidP="00D6192C">
      <w:pPr>
        <w:pStyle w:val="2"/>
      </w:pPr>
      <w:bookmarkStart w:id="15" w:name="_加密狗数据权限"/>
      <w:bookmarkEnd w:id="15"/>
      <w:r>
        <w:rPr>
          <w:rFonts w:hint="eastAsia"/>
        </w:rPr>
        <w:t>应用入口</w:t>
      </w:r>
    </w:p>
    <w:p w14:paraId="2B32313F" w14:textId="6E66A9C6" w:rsidR="00981C67" w:rsidRDefault="00D6192C" w:rsidP="00D6192C">
      <w:r>
        <w:rPr>
          <w:noProof/>
        </w:rPr>
        <w:drawing>
          <wp:inline distT="0" distB="0" distL="0" distR="0" wp14:anchorId="6C04DD24" wp14:editId="12A400D9">
            <wp:extent cx="6642100" cy="3728720"/>
            <wp:effectExtent l="0" t="0" r="6350" b="508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10F" w14:textId="145DAE38" w:rsidR="00D6192C" w:rsidRPr="00D6192C" w:rsidRDefault="00D6192C" w:rsidP="003B6848">
      <w:pPr>
        <w:pStyle w:val="af0"/>
      </w:pPr>
      <w:r>
        <w:rPr>
          <w:rFonts w:hint="eastAsia"/>
        </w:rPr>
        <w:t>图</w:t>
      </w:r>
      <w:r>
        <w:t xml:space="preserve">2.1-1 </w:t>
      </w:r>
      <w:r>
        <w:rPr>
          <w:rFonts w:hint="eastAsia"/>
        </w:rPr>
        <w:t>应用入口</w:t>
      </w:r>
    </w:p>
    <w:tbl>
      <w:tblPr>
        <w:tblStyle w:val="12"/>
        <w:tblW w:w="5000" w:type="pct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64"/>
        <w:gridCol w:w="8480"/>
      </w:tblGrid>
      <w:tr w:rsidR="00D6192C" w:rsidRPr="00C3682C" w14:paraId="3AE3C808" w14:textId="77777777" w:rsidTr="009A26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D5DCE4" w:themeFill="text2" w:themeFillTint="33"/>
            <w:vAlign w:val="center"/>
          </w:tcPr>
          <w:p w14:paraId="0FCAED3D" w14:textId="77777777" w:rsidR="00D6192C" w:rsidRPr="00C3682C" w:rsidRDefault="00D6192C" w:rsidP="009A2631">
            <w:pPr>
              <w:jc w:val="center"/>
              <w:rPr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lastRenderedPageBreak/>
              <w:t>需求点</w:t>
            </w:r>
          </w:p>
        </w:tc>
        <w:tc>
          <w:tcPr>
            <w:tcW w:w="8480" w:type="dxa"/>
            <w:shd w:val="clear" w:color="auto" w:fill="D5DCE4" w:themeFill="text2" w:themeFillTint="33"/>
            <w:vAlign w:val="center"/>
          </w:tcPr>
          <w:p w14:paraId="76FBF49B" w14:textId="77777777" w:rsidR="00D6192C" w:rsidRPr="00C3682C" w:rsidRDefault="00D6192C" w:rsidP="009A26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需求说明</w:t>
            </w:r>
          </w:p>
        </w:tc>
      </w:tr>
      <w:tr w:rsidR="00D6192C" w:rsidRPr="00981C67" w14:paraId="4184D63F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4F7DC022" w14:textId="77777777" w:rsidR="00D6192C" w:rsidRPr="004038BD" w:rsidRDefault="00D6192C" w:rsidP="009A2631">
            <w:pPr>
              <w:jc w:val="center"/>
              <w:rPr>
                <w:color w:val="0D0D0D" w:themeColor="text1" w:themeTint="F2"/>
                <w:sz w:val="24"/>
                <w:szCs w:val="40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页面说明</w:t>
            </w:r>
          </w:p>
        </w:tc>
        <w:tc>
          <w:tcPr>
            <w:tcW w:w="8480" w:type="dxa"/>
            <w:shd w:val="clear" w:color="auto" w:fill="auto"/>
          </w:tcPr>
          <w:p w14:paraId="2640C167" w14:textId="77777777" w:rsidR="00D6192C" w:rsidRDefault="00D6192C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页面说明</w:t>
            </w:r>
          </w:p>
          <w:p w14:paraId="73E6FEE3" w14:textId="77777777" w:rsidR="00D6192C" w:rsidRDefault="00D6192C" w:rsidP="00D6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绿能云平台应用入口；绿能云平台承载三个服务应用：物联网服务、大数据服务、A</w:t>
            </w:r>
            <w:r>
              <w:t>I</w:t>
            </w:r>
            <w:r>
              <w:rPr>
                <w:rFonts w:hint="eastAsia"/>
              </w:rPr>
              <w:t>服务。</w:t>
            </w:r>
          </w:p>
          <w:p w14:paraId="7F8B8CE6" w14:textId="77777777" w:rsidR="00D6192C" w:rsidRDefault="00D6192C" w:rsidP="00D6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B0247AF" w14:textId="3FC043F2" w:rsidR="00D6192C" w:rsidRPr="00981C67" w:rsidRDefault="00D6192C" w:rsidP="00D6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在登录页面输入用户名密码登录成功后，进入该页面；只有是租户、普通用户登录时会该页面；超级管理员登录成功后则直接进入平台的概况（超级管理员视角）页面。</w:t>
            </w:r>
          </w:p>
        </w:tc>
      </w:tr>
      <w:tr w:rsidR="00D6192C" w:rsidRPr="005E7C58" w14:paraId="7A6BDCAA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201C0847" w14:textId="532D19E8" w:rsidR="00D6192C" w:rsidRPr="004038BD" w:rsidRDefault="003B6848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banner</w:t>
            </w:r>
            <w:r w:rsidR="00D6192C" w:rsidRPr="004038BD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6E765A04" w14:textId="0447B4B3" w:rsidR="00D6192C" w:rsidRDefault="00D6192C" w:rsidP="009A263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  <w:p w14:paraId="0BEC1199" w14:textId="11D25F8A" w:rsidR="00D6192C" w:rsidRPr="005E7C58" w:rsidRDefault="003B6848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请U</w:t>
            </w:r>
            <w:r>
              <w:rPr>
                <w:szCs w:val="21"/>
              </w:rPr>
              <w:t>I</w:t>
            </w:r>
            <w:r>
              <w:rPr>
                <w:rFonts w:hint="eastAsia"/>
                <w:szCs w:val="21"/>
              </w:rPr>
              <w:t>设计绿能云平台banner图</w:t>
            </w:r>
          </w:p>
        </w:tc>
      </w:tr>
      <w:tr w:rsidR="00D6192C" w:rsidRPr="00653E3E" w14:paraId="0EEEECBD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6FD6DE8" w14:textId="4590B763" w:rsidR="00D6192C" w:rsidRPr="004038BD" w:rsidRDefault="003B6848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卡片入口</w:t>
            </w:r>
            <w:r w:rsidR="00D6192C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136E1269" w14:textId="57EE2828" w:rsidR="00D6192C" w:rsidRDefault="00744933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卡片</w:t>
            </w:r>
            <w:r w:rsidR="00D6192C">
              <w:rPr>
                <w:rFonts w:hint="eastAsia"/>
              </w:rPr>
              <w:t>说明</w:t>
            </w:r>
          </w:p>
          <w:p w14:paraId="00C4F14F" w14:textId="55147BAF" w:rsidR="003B6848" w:rsidRDefault="003B6848" w:rsidP="003B68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物联网服务：服务名称、服务简介（预留）、进入平台按钮；</w:t>
            </w:r>
          </w:p>
          <w:p w14:paraId="1088E608" w14:textId="583AC7DB" w:rsidR="003B6848" w:rsidRDefault="003B6848" w:rsidP="003B68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大数据服务：服务名称、服务简介（预留）、进入平台按钮；</w:t>
            </w:r>
          </w:p>
          <w:p w14:paraId="5971CCDF" w14:textId="0EF20006" w:rsidR="003B6848" w:rsidRDefault="003B6848" w:rsidP="003B68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I</w:t>
            </w:r>
            <w:r>
              <w:rPr>
                <w:rFonts w:hint="eastAsia"/>
              </w:rPr>
              <w:t>算法服务：服务名称、服务简介（预留）、进入平台按钮；</w:t>
            </w:r>
          </w:p>
          <w:p w14:paraId="74F79276" w14:textId="77777777" w:rsidR="00744933" w:rsidRPr="00653E3E" w:rsidRDefault="00744933" w:rsidP="003B68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10098B4" w14:textId="7DD27C28" w:rsidR="00D6192C" w:rsidRPr="003B6848" w:rsidRDefault="00744933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应用入口卡片将根据当前登录的权限显示，租户用户则默认显示这三个应用入口；普通用户则根据当前用户所属角色权限过滤显示，例如：如果当前用户只有物联网服务，则只显示一个物联网服务卡片，且居中显示。</w:t>
            </w:r>
          </w:p>
        </w:tc>
      </w:tr>
      <w:tr w:rsidR="00D6192C" w:rsidRPr="00FA169F" w14:paraId="2164BDD7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7EFCBCBD" w14:textId="152B1F82" w:rsidR="00D6192C" w:rsidRPr="004038BD" w:rsidRDefault="009D6A8F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用户管理中心</w:t>
            </w:r>
            <w:r w:rsidR="00D6192C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40E19F33" w14:textId="7D944ED2" w:rsidR="00D6192C" w:rsidRDefault="009D6A8F" w:rsidP="009A263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用户管理中心入口</w:t>
            </w:r>
            <w:r w:rsidR="00D6192C">
              <w:rPr>
                <w:rFonts w:hint="eastAsia"/>
              </w:rPr>
              <w:t>说明</w:t>
            </w:r>
          </w:p>
          <w:p w14:paraId="2AA5456A" w14:textId="536EA0A8" w:rsidR="00D6192C" w:rsidRPr="00FA169F" w:rsidRDefault="00926835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16" w:author="李 国秀" w:date="2021-06-10T13:4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noProof/>
              </w:rPr>
              <w:drawing>
                <wp:inline distT="0" distB="0" distL="0" distR="0" wp14:anchorId="63DA58BC" wp14:editId="4A8B0EFF">
                  <wp:extent cx="1285875" cy="361950"/>
                  <wp:effectExtent l="0" t="0" r="9525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当前为租户登录时，展示该入口；如果是普通用户，则隐藏该入口。</w:t>
            </w:r>
          </w:p>
        </w:tc>
      </w:tr>
      <w:tr w:rsidR="00A262C3" w:rsidRPr="00FA169F" w14:paraId="5FA26FA3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5045FE0E" w14:textId="53637F79" w:rsidR="00A262C3" w:rsidRDefault="00A262C3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标题栏说明</w:t>
            </w:r>
          </w:p>
        </w:tc>
        <w:tc>
          <w:tcPr>
            <w:tcW w:w="8480" w:type="dxa"/>
            <w:shd w:val="clear" w:color="auto" w:fill="auto"/>
          </w:tcPr>
          <w:p w14:paraId="4786AF22" w14:textId="77777777" w:rsidR="00A262C3" w:rsidRDefault="00A262C3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标题栏说明</w:t>
            </w:r>
          </w:p>
          <w:p w14:paraId="57DA5706" w14:textId="77777777" w:rsidR="00A262C3" w:rsidRDefault="00A262C3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当前页面顶栏标题，右侧显示当前用户</w:t>
            </w:r>
            <w:r w:rsidR="00192DAD">
              <w:rPr>
                <w:rFonts w:hint="eastAsia"/>
              </w:rPr>
              <w:t>姓名、用户头像；左侧显示当前平台的默认logo、平台名称；</w:t>
            </w:r>
          </w:p>
          <w:p w14:paraId="79BF9F05" w14:textId="474483B1" w:rsidR="00192DAD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点击用户头像展示用户基础信息及平台信息：</w:t>
            </w:r>
          </w:p>
          <w:p w14:paraId="2A7D0753" w14:textId="0C61C2F4" w:rsidR="00192DAD" w:rsidRDefault="007E5F12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80C1DD" wp14:editId="6F9A101A">
                  <wp:extent cx="1295400" cy="18192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3A215" w14:textId="7FB813E4" w:rsidR="00192DAD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点击用户信息，则弹出用户</w:t>
            </w:r>
            <w:r w:rsidR="00073261">
              <w:rPr>
                <w:rFonts w:hint="eastAsia"/>
              </w:rPr>
              <w:t>详情</w:t>
            </w:r>
            <w:r>
              <w:rPr>
                <w:rFonts w:hint="eastAsia"/>
              </w:rPr>
              <w:t>信息弹窗；</w:t>
            </w:r>
          </w:p>
          <w:p w14:paraId="29D5568B" w14:textId="53E00B96" w:rsidR="00192DAD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点击切换应用，则是打开当前</w:t>
            </w:r>
            <w:r w:rsidR="00073261">
              <w:rPr>
                <w:rFonts w:hint="eastAsia"/>
              </w:rPr>
              <w:t>选择</w:t>
            </w:r>
            <w:r>
              <w:rPr>
                <w:rFonts w:hint="eastAsia"/>
              </w:rPr>
              <w:t>应用入口页面；</w:t>
            </w:r>
          </w:p>
          <w:p w14:paraId="0F7C9BBE" w14:textId="6F820D9E" w:rsidR="00192DAD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点击关于平台，展示当前平台版本信息；</w:t>
            </w:r>
          </w:p>
          <w:p w14:paraId="6B5162A1" w14:textId="65184081" w:rsidR="00192DAD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点击退出登录，则是直接退出当前用户，回退至登录页面；</w:t>
            </w:r>
          </w:p>
          <w:p w14:paraId="6E6F93B7" w14:textId="49B24933" w:rsidR="004F53E1" w:rsidRDefault="004F53E1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点击修改密码，则是对当前用户进行修改密码；除超级管理员外</w:t>
            </w:r>
          </w:p>
          <w:p w14:paraId="28304A63" w14:textId="35F45723" w:rsidR="00192DAD" w:rsidRPr="00A262C3" w:rsidRDefault="00192DAD" w:rsidP="00A262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192C" w:rsidRPr="00FA169F" w14:paraId="6F4952C3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30D39BC7" w14:textId="0CCA5CE3" w:rsidR="00D6192C" w:rsidRDefault="003B6848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交互</w:t>
            </w:r>
            <w:r w:rsidR="00D6192C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410BDD63" w14:textId="6E6BDF7C" w:rsidR="00D6192C" w:rsidRDefault="003B6848" w:rsidP="009A263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</w:t>
            </w:r>
            <w:r w:rsidR="00D6192C">
              <w:rPr>
                <w:rFonts w:hint="eastAsia"/>
              </w:rPr>
              <w:t>说明</w:t>
            </w:r>
          </w:p>
          <w:p w14:paraId="7F38EC5D" w14:textId="6EC601CC" w:rsidR="003B6848" w:rsidRDefault="003B6848" w:rsidP="00D90701">
            <w:pPr>
              <w:pStyle w:val="aff1"/>
              <w:numPr>
                <w:ilvl w:val="1"/>
                <w:numId w:val="230"/>
              </w:numPr>
              <w:ind w:leftChars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鼠标悬浮在卡片上方，卡片呈现选中可点击状态；</w:t>
            </w:r>
          </w:p>
          <w:p w14:paraId="3D3FEC2A" w14:textId="24E89C14" w:rsidR="00D90701" w:rsidRDefault="00D90701" w:rsidP="00D90701">
            <w:pPr>
              <w:pStyle w:val="aff1"/>
              <w:numPr>
                <w:ilvl w:val="1"/>
                <w:numId w:val="230"/>
              </w:numPr>
              <w:ind w:leftChars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点击卡片后进入所选应用默认页面；</w:t>
            </w:r>
          </w:p>
          <w:p w14:paraId="45D09DFA" w14:textId="31B5F9C7" w:rsidR="00D6192C" w:rsidRPr="00FA169F" w:rsidRDefault="00D90701" w:rsidP="006E6D05">
            <w:pPr>
              <w:pStyle w:val="aff1"/>
              <w:numPr>
                <w:ilvl w:val="1"/>
                <w:numId w:val="230"/>
              </w:numPr>
              <w:ind w:leftChars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点击用户管理中心则进入当前租户的所有用户管理页面</w:t>
            </w:r>
          </w:p>
        </w:tc>
      </w:tr>
    </w:tbl>
    <w:p w14:paraId="6AF905F6" w14:textId="77777777" w:rsidR="00D6192C" w:rsidRPr="004038BD" w:rsidRDefault="00D6192C" w:rsidP="00D6192C"/>
    <w:p w14:paraId="661311F5" w14:textId="7232EF26" w:rsidR="00D6192C" w:rsidRDefault="00356111" w:rsidP="00356111">
      <w:pPr>
        <w:pStyle w:val="2"/>
      </w:pPr>
      <w:r>
        <w:rPr>
          <w:rFonts w:hint="eastAsia"/>
        </w:rPr>
        <w:lastRenderedPageBreak/>
        <w:t>用户管理中心</w:t>
      </w:r>
    </w:p>
    <w:p w14:paraId="270D89CE" w14:textId="58739BA5" w:rsidR="00CE702B" w:rsidRPr="00CE702B" w:rsidRDefault="00CE702B" w:rsidP="00CE702B">
      <w:pPr>
        <w:pStyle w:val="3"/>
      </w:pPr>
      <w:r>
        <w:rPr>
          <w:rFonts w:hint="eastAsia"/>
        </w:rPr>
        <w:t>用户管理</w:t>
      </w:r>
    </w:p>
    <w:p w14:paraId="42837191" w14:textId="038E5388" w:rsidR="00D6192C" w:rsidRDefault="00606ABA" w:rsidP="00D6192C">
      <w:r>
        <w:rPr>
          <w:noProof/>
        </w:rPr>
        <w:drawing>
          <wp:inline distT="0" distB="0" distL="0" distR="0" wp14:anchorId="062732D2" wp14:editId="0BABC7FD">
            <wp:extent cx="6642100" cy="3729355"/>
            <wp:effectExtent l="0" t="0" r="6350" b="444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506B" w14:textId="6D0EC7BE" w:rsidR="006E6D05" w:rsidRPr="00D6192C" w:rsidRDefault="006E6D05" w:rsidP="006E6D05">
      <w:pPr>
        <w:pStyle w:val="af0"/>
      </w:pPr>
      <w:r>
        <w:rPr>
          <w:rFonts w:hint="eastAsia"/>
        </w:rPr>
        <w:t>图</w:t>
      </w:r>
      <w:r>
        <w:t xml:space="preserve">3.1-1 </w:t>
      </w:r>
      <w:r>
        <w:rPr>
          <w:rFonts w:hint="eastAsia"/>
        </w:rPr>
        <w:t>用户管理</w:t>
      </w:r>
    </w:p>
    <w:tbl>
      <w:tblPr>
        <w:tblStyle w:val="5-5"/>
        <w:tblW w:w="10485" w:type="dxa"/>
        <w:tblLook w:val="04A0" w:firstRow="1" w:lastRow="0" w:firstColumn="1" w:lastColumn="0" w:noHBand="0" w:noVBand="1"/>
      </w:tblPr>
      <w:tblGrid>
        <w:gridCol w:w="2126"/>
        <w:gridCol w:w="8359"/>
      </w:tblGrid>
      <w:tr w:rsidR="00E04A18" w14:paraId="239DC5A2" w14:textId="77777777" w:rsidTr="009A26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93FF260" w14:textId="77777777" w:rsidR="0046124E" w:rsidRPr="00C3682C" w:rsidRDefault="0046124E" w:rsidP="009A263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54217F5" w14:textId="77777777" w:rsidR="0046124E" w:rsidRPr="00C3682C" w:rsidRDefault="0046124E" w:rsidP="009A263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AB2BCD" w14:paraId="67C80856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819E870" w14:textId="51BADE48" w:rsidR="0046124E" w:rsidRPr="00D33320" w:rsidRDefault="0046124E" w:rsidP="009A2631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color w:val="000000" w:themeColor="text1"/>
                <w:sz w:val="22"/>
                <w:szCs w:val="36"/>
              </w:rPr>
              <w:t>页面说明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4F6B699" w14:textId="4F53B034" w:rsidR="0046124E" w:rsidRDefault="0046124E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页面展示租户下的所有用户信息；</w:t>
            </w:r>
          </w:p>
        </w:tc>
      </w:tr>
      <w:tr w:rsidR="00AB2BCD" w14:paraId="252D7DD5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6B92EA4" w14:textId="6DA81F05" w:rsidR="0046124E" w:rsidRPr="0046124E" w:rsidRDefault="0046124E" w:rsidP="0046124E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 w:rsidRPr="0046124E">
              <w:rPr>
                <w:rFonts w:hint="eastAsia"/>
                <w:color w:val="000000" w:themeColor="text1"/>
                <w:sz w:val="22"/>
                <w:szCs w:val="36"/>
              </w:rPr>
              <w:t>用户列表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AFC19BE" w14:textId="14746937" w:rsidR="00606ABA" w:rsidRPr="008B1375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进入页面加载列表时，播放加载动画。</w:t>
            </w:r>
          </w:p>
          <w:p w14:paraId="4F61CBBD" w14:textId="7775E37D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展示当前租户内所有用户（除租户</w:t>
            </w:r>
            <w:r w:rsidR="00D92AD5">
              <w:rPr>
                <w:rFonts w:hint="eastAsia"/>
              </w:rPr>
              <w:t>用户本身</w:t>
            </w:r>
            <w:r>
              <w:rPr>
                <w:rFonts w:hint="eastAsia"/>
              </w:rPr>
              <w:t>），展示用户基本信息，如表格所示，超过显示范围以</w:t>
            </w:r>
            <w:r>
              <w:t>…</w:t>
            </w:r>
            <w:r>
              <w:rPr>
                <w:rFonts w:hint="eastAsia"/>
              </w:rPr>
              <w:t>结束，鼠标悬停展示所有内容。</w:t>
            </w:r>
          </w:p>
          <w:p w14:paraId="53E2B733" w14:textId="77777777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BEB46C" w14:textId="364FC4AE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列表展示字段：姓名、用户名、角色、应用</w:t>
            </w:r>
            <w:r w:rsidR="00B12A34">
              <w:rPr>
                <w:rFonts w:hint="eastAsia"/>
              </w:rPr>
              <w:t>服务</w:t>
            </w:r>
            <w:r>
              <w:rPr>
                <w:rFonts w:hint="eastAsia"/>
              </w:rPr>
              <w:t>、手机号、启用状态、操作</w:t>
            </w:r>
          </w:p>
          <w:p w14:paraId="65010E68" w14:textId="4571B7B1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角色：当前用户关联的角色名称；</w:t>
            </w:r>
          </w:p>
          <w:p w14:paraId="1485DD3C" w14:textId="399C56C1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应用</w:t>
            </w:r>
            <w:r w:rsidR="00B12A34">
              <w:rPr>
                <w:rFonts w:hint="eastAsia"/>
              </w:rPr>
              <w:t>服务</w:t>
            </w:r>
            <w:r>
              <w:rPr>
                <w:rFonts w:hint="eastAsia"/>
              </w:rPr>
              <w:t>：展示应用</w:t>
            </w:r>
            <w:r w:rsidR="00B12A34">
              <w:rPr>
                <w:rFonts w:hint="eastAsia"/>
              </w:rPr>
              <w:t>服务</w:t>
            </w:r>
            <w:r>
              <w:rPr>
                <w:rFonts w:hint="eastAsia"/>
              </w:rPr>
              <w:t>名称，物联网服务、大数据服务、A</w:t>
            </w:r>
            <w:r>
              <w:t>I</w:t>
            </w:r>
            <w:r>
              <w:rPr>
                <w:rFonts w:hint="eastAsia"/>
              </w:rPr>
              <w:t>算法服务；</w:t>
            </w:r>
          </w:p>
          <w:p w14:paraId="345B4948" w14:textId="77777777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9629C4" w14:textId="77777777" w:rsidR="00606ABA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5D1FA68" w14:textId="589BAAC2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375">
              <w:rPr>
                <w:rFonts w:hint="eastAsia"/>
                <w:b/>
                <w:bCs/>
              </w:rPr>
              <w:t>排序规则：</w:t>
            </w:r>
            <w:r>
              <w:rPr>
                <w:rFonts w:hint="eastAsia"/>
              </w:rPr>
              <w:t>1、按照创建时间进行倒序排序，先创建的在前面。2、将所有停用用户放在最后。</w:t>
            </w:r>
          </w:p>
          <w:p w14:paraId="13806570" w14:textId="77777777" w:rsidR="0046124E" w:rsidRPr="007F3EBD" w:rsidRDefault="0046124E" w:rsidP="0046124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3FC044B1" w14:textId="77777777" w:rsidR="0046124E" w:rsidRDefault="0046124E" w:rsidP="0046124E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193F1C4D" w14:textId="141ACFC2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szCs w:val="21"/>
              </w:rPr>
              <w:t>当用户为空时，列表展示空状态插画。提示文字：暂无用户，点击</w:t>
            </w:r>
            <w:r w:rsidR="00285ED7" w:rsidRPr="00285ED7">
              <w:rPr>
                <w:rFonts w:hint="eastAsia"/>
                <w:color w:val="00B0F0"/>
                <w:szCs w:val="21"/>
                <w:u w:val="single"/>
              </w:rPr>
              <w:t>新增用户</w:t>
            </w:r>
          </w:p>
        </w:tc>
      </w:tr>
      <w:tr w:rsidR="00285ED7" w14:paraId="34887065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DC102B6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筛选搜索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091EB30" w14:textId="5EF38DD4" w:rsidR="0046124E" w:rsidRPr="003302B7" w:rsidRDefault="00285ED7" w:rsidP="0046124E">
            <w:pPr>
              <w:pStyle w:val="3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094D5D5" wp14:editId="2C65BE4E">
                  <wp:extent cx="4397829" cy="1119944"/>
                  <wp:effectExtent l="0" t="0" r="3175" b="4445"/>
                  <wp:docPr id="551" name="图片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036" cy="113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39209" w14:textId="582B31E0" w:rsidR="0046124E" w:rsidRDefault="0046124E" w:rsidP="0046124E">
            <w:pPr>
              <w:pStyle w:val="3-"/>
              <w:numPr>
                <w:ilvl w:val="0"/>
                <w:numId w:val="30"/>
              </w:numPr>
              <w:ind w:left="18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55">
              <w:rPr>
                <w:rFonts w:hint="eastAsia"/>
                <w:b/>
                <w:bCs/>
              </w:rPr>
              <w:t>角色筛选：</w:t>
            </w:r>
            <w:r>
              <w:rPr>
                <w:rFonts w:hint="eastAsia"/>
              </w:rPr>
              <w:t>下拉展示角色列表，单选角色，支持搜索</w:t>
            </w:r>
            <w:r w:rsidR="00291CAF">
              <w:rPr>
                <w:rFonts w:hint="eastAsia"/>
              </w:rPr>
              <w:t>；</w:t>
            </w:r>
          </w:p>
          <w:p w14:paraId="723F7F12" w14:textId="088F1B2D" w:rsidR="00285ED7" w:rsidRPr="00285ED7" w:rsidRDefault="0046124E" w:rsidP="0046124E">
            <w:pPr>
              <w:pStyle w:val="3-"/>
              <w:numPr>
                <w:ilvl w:val="0"/>
                <w:numId w:val="30"/>
              </w:numPr>
              <w:ind w:left="18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55">
              <w:rPr>
                <w:rFonts w:hint="eastAsia"/>
                <w:b/>
                <w:bCs/>
              </w:rPr>
              <w:t>启用状态筛选</w:t>
            </w:r>
            <w:r w:rsidR="00285ED7" w:rsidRPr="00DD4A55">
              <w:rPr>
                <w:rFonts w:hint="eastAsia"/>
                <w:b/>
                <w:bCs/>
              </w:rPr>
              <w:t>：</w:t>
            </w:r>
            <w:r w:rsidR="00285ED7">
              <w:rPr>
                <w:rFonts w:hint="eastAsia"/>
              </w:rPr>
              <w:t>下拉选择启用/停用两种状态</w:t>
            </w:r>
            <w:r w:rsidR="00291CAF">
              <w:rPr>
                <w:rFonts w:hint="eastAsia"/>
              </w:rPr>
              <w:t>；</w:t>
            </w:r>
          </w:p>
          <w:p w14:paraId="01163DC9" w14:textId="0DA831E7" w:rsidR="0046124E" w:rsidRDefault="00285ED7" w:rsidP="0046124E">
            <w:pPr>
              <w:pStyle w:val="3-"/>
              <w:numPr>
                <w:ilvl w:val="0"/>
                <w:numId w:val="30"/>
              </w:numPr>
              <w:ind w:left="18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85ED7">
              <w:rPr>
                <w:rFonts w:hint="eastAsia"/>
                <w:b/>
                <w:bCs/>
              </w:rPr>
              <w:t>输入框</w:t>
            </w:r>
            <w:r>
              <w:rPr>
                <w:rFonts w:hint="eastAsia"/>
              </w:rPr>
              <w:t>：支持用户名、姓名关键字模糊搜索</w:t>
            </w:r>
            <w:r w:rsidR="00291CAF">
              <w:rPr>
                <w:rFonts w:hint="eastAsia"/>
              </w:rPr>
              <w:t>；</w:t>
            </w:r>
          </w:p>
          <w:p w14:paraId="4D4D0BAE" w14:textId="68791624" w:rsidR="0046124E" w:rsidRDefault="00291CAF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以上筛选条件支持组合筛选。</w:t>
            </w:r>
          </w:p>
          <w:p w14:paraId="0C885508" w14:textId="77777777" w:rsidR="00291CAF" w:rsidRPr="007F3EBD" w:rsidRDefault="00291CAF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FC5ECE1" w14:textId="77777777" w:rsidR="0046124E" w:rsidRDefault="0046124E" w:rsidP="0046124E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7E">
              <w:rPr>
                <w:rFonts w:hint="eastAsia"/>
              </w:rPr>
              <w:t>交互说明</w:t>
            </w:r>
          </w:p>
          <w:p w14:paraId="071D2A71" w14:textId="77777777" w:rsidR="0046124E" w:rsidRPr="007F3EBD" w:rsidRDefault="0046124E" w:rsidP="0046124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筛选确认后，列表隐藏，展示加载动画。加载完成后展示列表</w:t>
            </w:r>
          </w:p>
          <w:p w14:paraId="04F1D518" w14:textId="77777777" w:rsidR="0046124E" w:rsidRDefault="0046124E" w:rsidP="0046124E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4C88BB5B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所有筛选及搜索下，数据为空时，展示空状态插画，提示：空空如也</w:t>
            </w:r>
          </w:p>
        </w:tc>
      </w:tr>
      <w:tr w:rsidR="00285ED7" w14:paraId="6D186D93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176D936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批量删除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777CB40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点击页面右侧的【批量删除】按钮，进行批量删除。</w:t>
            </w:r>
          </w:p>
          <w:p w14:paraId="29BD3FE7" w14:textId="1B7FF9CA" w:rsidR="0046124E" w:rsidRDefault="00F94B14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9E7C2C" wp14:editId="360E69E5">
                  <wp:extent cx="2124075" cy="1323975"/>
                  <wp:effectExtent l="0" t="0" r="9525" b="9525"/>
                  <wp:docPr id="552" name="图片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938BD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勾选当前页用户，点击批量删除，弹出批量删除确认窗口。</w:t>
            </w:r>
          </w:p>
          <w:p w14:paraId="3A77F39F" w14:textId="5DD31470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C9E70A" w14:textId="77777777" w:rsidR="0046124E" w:rsidRDefault="0046124E" w:rsidP="0046124E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2AB14107" w14:textId="5090526D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确认后，上方弹窗提示：</w:t>
            </w:r>
            <w:r w:rsidR="00F94B14">
              <w:rPr>
                <w:rFonts w:hint="eastAsia"/>
              </w:rPr>
              <w:t>成功删除X个用户。</w:t>
            </w:r>
          </w:p>
        </w:tc>
      </w:tr>
      <w:tr w:rsidR="00285ED7" w14:paraId="670EB42C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D309DE8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新增用户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D26B0B6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点击页面右侧【新增用户】按钮，进行用户新增。</w:t>
            </w:r>
          </w:p>
          <w:p w14:paraId="40561161" w14:textId="5B5FDC81" w:rsidR="0046124E" w:rsidRDefault="00AB2BCD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79B1FF3" wp14:editId="65257402">
                  <wp:extent cx="2124075" cy="1323975"/>
                  <wp:effectExtent l="0" t="0" r="9525" b="9525"/>
                  <wp:docPr id="553" name="图片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59938" w14:textId="2E9657D6" w:rsidR="0046124E" w:rsidRDefault="007E5F12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330018D" wp14:editId="63B840AF">
                  <wp:extent cx="4924425" cy="371475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064B" w:rsidDel="0057703D">
              <w:rPr>
                <w:noProof/>
              </w:rPr>
              <w:t xml:space="preserve"> </w:t>
            </w:r>
            <w:del w:id="17" w:author="zhang ling" w:date="2021-04-22T14:46:00Z">
              <w:r w:rsidR="0046124E" w:rsidRPr="00E3064B" w:rsidDel="0057703D">
                <w:rPr>
                  <w:noProof/>
                </w:rPr>
                <w:drawing>
                  <wp:inline distT="0" distB="0" distL="0" distR="0" wp14:anchorId="6E852334" wp14:editId="7453B7FA">
                    <wp:extent cx="4037846" cy="3071234"/>
                    <wp:effectExtent l="0" t="0" r="1270" b="2540"/>
                    <wp:docPr id="539" name="图片 5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41782" cy="307422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8" w:author="zhang ling" w:date="2021-04-23T10:28:00Z">
              <w:del w:id="19" w:author="李 国秀" w:date="2021-04-27T11:29:00Z">
                <w:r w:rsidR="0046124E" w:rsidRPr="00A151F1" w:rsidDel="00FA220A">
                  <w:rPr>
                    <w:noProof/>
                  </w:rPr>
                  <w:drawing>
                    <wp:inline distT="0" distB="0" distL="0" distR="0" wp14:anchorId="3633C3A3" wp14:editId="7AE50EB1">
                      <wp:extent cx="3528291" cy="2685467"/>
                      <wp:effectExtent l="0" t="0" r="2540" b="0"/>
                      <wp:docPr id="541" name="图片 5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568894" cy="271637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ins>
          </w:p>
          <w:p w14:paraId="4333D129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55">
              <w:rPr>
                <w:rFonts w:hint="eastAsia"/>
                <w:b/>
                <w:bCs/>
              </w:rPr>
              <w:t>头像：</w:t>
            </w:r>
            <w:r>
              <w:rPr>
                <w:rFonts w:hint="eastAsia"/>
              </w:rPr>
              <w:t>头像具有默认选择头像，U</w:t>
            </w:r>
            <w:r>
              <w:t>I</w:t>
            </w:r>
            <w:r>
              <w:rPr>
                <w:rFonts w:hint="eastAsia"/>
              </w:rPr>
              <w:t>提供几个即可，可在右侧选择。同时支持上传头像，</w:t>
            </w:r>
            <w:ins w:id="20" w:author="李 国秀" w:date="2021-04-27T11:35:00Z">
              <w:r>
                <w:rPr>
                  <w:rFonts w:hint="eastAsia"/>
                </w:rPr>
                <w:t>推荐上传尺寸</w:t>
              </w:r>
            </w:ins>
            <w:r>
              <w:rPr>
                <w:rFonts w:hint="eastAsia"/>
              </w:rPr>
              <w:t>5</w:t>
            </w:r>
            <w:r>
              <w:t>0*50</w:t>
            </w:r>
            <w:r>
              <w:rPr>
                <w:rFonts w:hint="eastAsia"/>
              </w:rPr>
              <w:t>的图片。点击上传头像，拉起系统的图片选择窗口。</w:t>
            </w:r>
            <w:ins w:id="21" w:author="李 国秀" w:date="2021-04-27T11:33:00Z">
              <w:r>
                <w:rPr>
                  <w:rFonts w:hint="eastAsia"/>
                </w:rPr>
                <w:t>仅支持jpg、png图片格式；</w:t>
              </w:r>
            </w:ins>
            <w:ins w:id="22" w:author="李 国秀" w:date="2021-04-27T11:34:00Z">
              <w:r>
                <w:rPr>
                  <w:rFonts w:hint="eastAsia"/>
                </w:rPr>
                <w:t>系统文件选择框中，过滤出jpg、png格式文件</w:t>
              </w:r>
            </w:ins>
            <w:ins w:id="23" w:author="李 国秀" w:date="2021-04-27T11:36:00Z">
              <w:r>
                <w:rPr>
                  <w:rFonts w:hint="eastAsia"/>
                </w:rPr>
                <w:t>；</w:t>
              </w:r>
            </w:ins>
            <w:ins w:id="24" w:author="李 国秀" w:date="2021-04-27T11:37:00Z">
              <w:r>
                <w:rPr>
                  <w:rFonts w:hint="eastAsia"/>
                </w:rPr>
                <w:t>如果图片不符合推荐尺寸规则则将根据应用头像适配的比例，自动缩放图片大小，</w:t>
              </w:r>
            </w:ins>
            <w:ins w:id="25" w:author="李 国秀" w:date="2021-04-27T11:38:00Z">
              <w:r>
                <w:rPr>
                  <w:rFonts w:hint="eastAsia"/>
                </w:rPr>
                <w:t>匹配当前用户头像框。</w:t>
              </w:r>
            </w:ins>
            <w:del w:id="26" w:author="李 国秀" w:date="2021-04-27T11:38:00Z">
              <w:r w:rsidDel="00780A3F">
                <w:rPr>
                  <w:rFonts w:hint="eastAsia"/>
                </w:rPr>
                <w:delText>上传失败后，提示：仅支持5</w:delText>
              </w:r>
              <w:r w:rsidDel="00780A3F">
                <w:delText>0*50</w:delText>
              </w:r>
              <w:r w:rsidDel="00780A3F">
                <w:rPr>
                  <w:rFonts w:hint="eastAsia"/>
                </w:rPr>
                <w:delText>大小图片，请重试</w:delText>
              </w:r>
            </w:del>
          </w:p>
          <w:p w14:paraId="35EBE73D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33B3">
              <w:rPr>
                <w:rFonts w:hint="eastAsia"/>
                <w:b/>
                <w:bCs/>
              </w:rPr>
              <w:t>姓名：</w:t>
            </w:r>
            <w:r>
              <w:rPr>
                <w:rFonts w:hint="eastAsia"/>
              </w:rPr>
              <w:t>必填项，6个中文字以内，只允许输入中英文及数字</w:t>
            </w:r>
            <w:del w:id="27" w:author="zhang ling" w:date="2021-04-23T11:15:00Z">
              <w:r w:rsidDel="00D135E1">
                <w:rPr>
                  <w:rFonts w:hint="eastAsia"/>
                </w:rPr>
                <w:delText>，全平台唯一，不允许重复</w:delText>
              </w:r>
            </w:del>
            <w:r>
              <w:rPr>
                <w:rFonts w:hint="eastAsia"/>
              </w:rPr>
              <w:t>。异常提示：仅支持6个字以内(中文、字母及数字)</w:t>
            </w:r>
            <w:del w:id="28" w:author="zhang ling" w:date="2021-04-23T11:15:00Z">
              <w:r w:rsidDel="00D135E1">
                <w:rPr>
                  <w:rFonts w:hint="eastAsia"/>
                </w:rPr>
                <w:delText>，不允许重复</w:delText>
              </w:r>
            </w:del>
          </w:p>
          <w:p w14:paraId="3612E4BB" w14:textId="78BB8363" w:rsidR="0046124E" w:rsidRPr="00D135E1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33B3">
              <w:rPr>
                <w:rFonts w:hint="eastAsia"/>
                <w:b/>
                <w:bCs/>
              </w:rPr>
              <w:t>用户名：</w:t>
            </w:r>
            <w:r>
              <w:rPr>
                <w:rFonts w:hint="eastAsia"/>
              </w:rPr>
              <w:t>必填项，2</w:t>
            </w:r>
            <w:r>
              <w:t>0</w:t>
            </w:r>
            <w:r>
              <w:rPr>
                <w:rFonts w:hint="eastAsia"/>
              </w:rPr>
              <w:t>字符以内，仅支持数字或英文</w:t>
            </w:r>
            <w:ins w:id="29" w:author="zhang ling" w:date="2021-04-23T11:16:00Z">
              <w:r>
                <w:rPr>
                  <w:rFonts w:hint="eastAsia"/>
                </w:rPr>
                <w:t>，</w:t>
              </w:r>
            </w:ins>
            <w:r w:rsidR="00AB2BCD">
              <w:rPr>
                <w:rFonts w:hint="eastAsia"/>
              </w:rPr>
              <w:t>租户下</w:t>
            </w:r>
            <w:ins w:id="30" w:author="zhang ling" w:date="2021-04-23T11:16:00Z">
              <w:r>
                <w:rPr>
                  <w:rFonts w:hint="eastAsia"/>
                </w:rPr>
                <w:t>唯一，</w:t>
              </w:r>
            </w:ins>
            <w:r w:rsidR="00AB2BCD">
              <w:rPr>
                <w:rFonts w:hint="eastAsia"/>
              </w:rPr>
              <w:t>租户下</w:t>
            </w:r>
            <w:ins w:id="31" w:author="zhang ling" w:date="2021-04-23T11:16:00Z">
              <w:r>
                <w:rPr>
                  <w:rFonts w:hint="eastAsia"/>
                </w:rPr>
                <w:t>不允许重复</w:t>
              </w:r>
            </w:ins>
            <w:r>
              <w:rPr>
                <w:rFonts w:hint="eastAsia"/>
              </w:rPr>
              <w:t>。异常提示：仅支持2</w:t>
            </w:r>
            <w:r>
              <w:t>0</w:t>
            </w:r>
            <w:r>
              <w:rPr>
                <w:rFonts w:hint="eastAsia"/>
              </w:rPr>
              <w:t>字符以内（数字及英文）</w:t>
            </w:r>
            <w:ins w:id="32" w:author="zhang ling" w:date="2021-04-23T11:15:00Z">
              <w:r>
                <w:rPr>
                  <w:rFonts w:hint="eastAsia"/>
                </w:rPr>
                <w:t>，不允许重复</w:t>
              </w:r>
            </w:ins>
          </w:p>
          <w:p w14:paraId="0DDD9E0C" w14:textId="3A2EE324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33" w:author="zhang ling" w:date="2021-04-23T10:24:00Z">
              <w:r>
                <w:rPr>
                  <w:rFonts w:hint="eastAsia"/>
                  <w:b/>
                  <w:bCs/>
                </w:rPr>
                <w:t>电话号码</w:t>
              </w:r>
            </w:ins>
            <w:del w:id="34" w:author="zhang ling" w:date="2021-04-23T10:24:00Z">
              <w:r w:rsidRPr="00CA33B3" w:rsidDel="000A3668">
                <w:rPr>
                  <w:rFonts w:hint="eastAsia"/>
                  <w:b/>
                  <w:bCs/>
                </w:rPr>
                <w:delText>手机号</w:delText>
              </w:r>
            </w:del>
            <w:r w:rsidRPr="00CA33B3">
              <w:rPr>
                <w:rFonts w:hint="eastAsia"/>
                <w:b/>
                <w:bCs/>
              </w:rPr>
              <w:t>：</w:t>
            </w:r>
            <w:r w:rsidR="00E04A18">
              <w:rPr>
                <w:rFonts w:hint="eastAsia"/>
                <w:b/>
                <w:bCs/>
              </w:rPr>
              <w:t>非必填，</w:t>
            </w:r>
            <w:del w:id="35" w:author="zhang ling" w:date="2021-04-22T14:47:00Z">
              <w:r w:rsidDel="0057703D">
                <w:rPr>
                  <w:rFonts w:hint="eastAsia"/>
                </w:rPr>
                <w:delText>必填项，</w:delText>
              </w:r>
            </w:del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字符以内，仅支持数字。异常提示：仅支持1</w:t>
            </w:r>
            <w:r>
              <w:t>1</w:t>
            </w:r>
            <w:r>
              <w:rPr>
                <w:rFonts w:hint="eastAsia"/>
              </w:rPr>
              <w:t>位数字</w:t>
            </w:r>
            <w:ins w:id="36" w:author="zhang ling" w:date="2021-05-13T20:20:00Z">
              <w:r>
                <w:rPr>
                  <w:rFonts w:hint="eastAsia"/>
                </w:rPr>
                <w:t>及</w:t>
              </w:r>
            </w:ins>
            <w:r>
              <w:rPr>
                <w:rFonts w:hint="eastAsia"/>
              </w:rPr>
              <w:t>以内</w:t>
            </w:r>
          </w:p>
          <w:p w14:paraId="0A04EA1C" w14:textId="1E6BB816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33B3">
              <w:rPr>
                <w:rFonts w:hint="eastAsia"/>
                <w:b/>
                <w:bCs/>
              </w:rPr>
              <w:t>邮箱：</w:t>
            </w:r>
            <w:r w:rsidR="00AB2BCD">
              <w:rPr>
                <w:rFonts w:hint="eastAsia"/>
                <w:b/>
                <w:bCs/>
              </w:rPr>
              <w:t>必填，</w:t>
            </w:r>
            <w:r>
              <w:rPr>
                <w:rFonts w:hint="eastAsia"/>
              </w:rPr>
              <w:t>采用普通邮箱校验规则即可</w:t>
            </w:r>
            <w:r w:rsidR="00C75A28">
              <w:rPr>
                <w:rFonts w:hint="eastAsia"/>
              </w:rPr>
              <w:t>；异常提示：请输入正确格式的邮箱地址！</w:t>
            </w:r>
          </w:p>
          <w:p w14:paraId="07B393AB" w14:textId="05A03F01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4A55">
              <w:rPr>
                <w:rFonts w:hint="eastAsia"/>
                <w:b/>
                <w:bCs/>
              </w:rPr>
              <w:t>角色：</w:t>
            </w:r>
            <w:ins w:id="37" w:author="zhang ling" w:date="2021-04-22T14:47:00Z">
              <w:r>
                <w:rPr>
                  <w:rFonts w:hint="eastAsia"/>
                  <w:b/>
                  <w:bCs/>
                </w:rPr>
                <w:t>必填项，</w:t>
              </w:r>
            </w:ins>
            <w:r>
              <w:rPr>
                <w:rFonts w:hint="eastAsia"/>
              </w:rPr>
              <w:t>下拉单选角色，支持</w:t>
            </w:r>
            <w:r w:rsidR="00AB2BCD">
              <w:rPr>
                <w:rFonts w:hint="eastAsia"/>
              </w:rPr>
              <w:t>根据角色名称</w:t>
            </w:r>
            <w:r>
              <w:rPr>
                <w:rFonts w:hint="eastAsia"/>
              </w:rPr>
              <w:t>搜索</w:t>
            </w:r>
          </w:p>
          <w:p w14:paraId="0F34C47E" w14:textId="4AEF7352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。</w:t>
            </w:r>
          </w:p>
          <w:p w14:paraId="6CC0C264" w14:textId="77777777" w:rsidR="007A354E" w:rsidRDefault="007A35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662C02E" w14:textId="4C36589A" w:rsidR="0046124E" w:rsidRPr="007A354E" w:rsidRDefault="007A35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 w:rsidRPr="007A354E">
              <w:rPr>
                <w:rFonts w:hint="eastAsia"/>
                <w:b/>
                <w:bCs/>
                <w:color w:val="FF0000"/>
              </w:rPr>
              <w:t>注意：</w:t>
            </w:r>
            <w:r w:rsidR="0046124E" w:rsidRPr="007A354E">
              <w:rPr>
                <w:rFonts w:hint="eastAsia"/>
                <w:b/>
                <w:bCs/>
                <w:color w:val="FF0000"/>
              </w:rPr>
              <w:t>新增用户默认启用状态</w:t>
            </w:r>
          </w:p>
          <w:p w14:paraId="24062130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A33FA31" w14:textId="77777777" w:rsidR="0046124E" w:rsidRDefault="0046124E" w:rsidP="0046124E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交互说明：</w:t>
            </w:r>
          </w:p>
          <w:p w14:paraId="5711F5C7" w14:textId="0F2E7D09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点击确定后，提示：新增用户成功</w:t>
            </w:r>
            <w:r w:rsidR="007A354E">
              <w:rPr>
                <w:rFonts w:hint="eastAsia"/>
              </w:rPr>
              <w:t>！</w:t>
            </w:r>
          </w:p>
        </w:tc>
      </w:tr>
      <w:tr w:rsidR="00285ED7" w14:paraId="614B97AC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A22F6DE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编辑用户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A65784A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点击用户列表右侧操作栏下的【编辑】，进行用户编辑</w:t>
            </w:r>
          </w:p>
          <w:p w14:paraId="51C4A053" w14:textId="63E35EEB" w:rsidR="0046124E" w:rsidRDefault="00E04A18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4BD4CCB" wp14:editId="0D37BF0C">
                  <wp:extent cx="2362200" cy="819150"/>
                  <wp:effectExtent l="0" t="0" r="0" b="0"/>
                  <wp:docPr id="555" name="图片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76A23" w14:textId="6682A169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38" w:author="zhang ling" w:date="2021-04-23T10:29:00Z">
              <w:r w:rsidDel="00A151F1">
                <w:rPr>
                  <w:noProof/>
                </w:rPr>
                <w:lastRenderedPageBreak/>
                <w:delText xml:space="preserve"> </w:delText>
              </w:r>
            </w:del>
            <w:del w:id="39" w:author="zhang ling" w:date="2021-04-22T14:48:00Z">
              <w:r w:rsidRPr="00D307C8" w:rsidDel="005B79B4">
                <w:rPr>
                  <w:noProof/>
                </w:rPr>
                <w:drawing>
                  <wp:inline distT="0" distB="0" distL="0" distR="0" wp14:anchorId="0592682E" wp14:editId="5CB36D5F">
                    <wp:extent cx="3367326" cy="2546717"/>
                    <wp:effectExtent l="0" t="0" r="0" b="0"/>
                    <wp:docPr id="543" name="图片 5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71359" cy="254976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r w:rsidR="007A6623">
              <w:rPr>
                <w:noProof/>
              </w:rPr>
              <w:drawing>
                <wp:inline distT="0" distB="0" distL="0" distR="0" wp14:anchorId="3C771AA0" wp14:editId="35EA1313">
                  <wp:extent cx="4038600" cy="3052888"/>
                  <wp:effectExtent l="0" t="0" r="0" b="0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331" cy="307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FC6AF" w14:textId="45CF5E53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除用户名不允许修改外，其他字段皆可编辑，字段校验规则与新增用户时一致，不再赘述。</w:t>
            </w:r>
          </w:p>
          <w:p w14:paraId="3F6268F3" w14:textId="5D737C94" w:rsidR="00090CF8" w:rsidRDefault="00090CF8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重置密码：点击</w:t>
            </w:r>
            <w:r w:rsidRPr="00090CF8">
              <w:rPr>
                <w:rFonts w:hint="eastAsia"/>
                <w:color w:val="00B0F0"/>
                <w:u w:val="single"/>
              </w:rPr>
              <w:t>重置密码</w:t>
            </w:r>
            <w:r>
              <w:rPr>
                <w:rFonts w:hint="eastAsia"/>
              </w:rPr>
              <w:t>按钮，提示：重置密码</w:t>
            </w:r>
            <w:r w:rsidR="007E5F12">
              <w:rPr>
                <w:rFonts w:hint="eastAsia"/>
              </w:rPr>
              <w:t>发送</w:t>
            </w:r>
            <w:r>
              <w:rPr>
                <w:rFonts w:hint="eastAsia"/>
              </w:rPr>
              <w:t>成功！</w:t>
            </w:r>
            <w:r w:rsidR="007E5F12">
              <w:rPr>
                <w:rFonts w:hint="eastAsia"/>
              </w:rPr>
              <w:t>且将通过邮件的方式给用户发送重置的初始密码</w:t>
            </w:r>
            <w:r>
              <w:rPr>
                <w:rFonts w:hint="eastAsia"/>
              </w:rPr>
              <w:t>；</w:t>
            </w:r>
          </w:p>
          <w:p w14:paraId="65361F15" w14:textId="77777777" w:rsidR="0046124E" w:rsidRDefault="0046124E" w:rsidP="0046124E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68535E0A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点击确定，上方弹窗提示：用户编辑成功</w:t>
            </w:r>
          </w:p>
        </w:tc>
      </w:tr>
      <w:tr w:rsidR="00285ED7" w14:paraId="6BE35126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C068CDC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删除用户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2569291" w14:textId="77777777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点击用户列表右侧操作栏下的【删除】，进行用户删除。</w:t>
            </w:r>
          </w:p>
          <w:p w14:paraId="1E417276" w14:textId="56BA7452" w:rsidR="0046124E" w:rsidRDefault="002F6EA2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A0D496D" wp14:editId="48CD6653">
                  <wp:extent cx="3663043" cy="1051990"/>
                  <wp:effectExtent l="0" t="0" r="0" b="0"/>
                  <wp:docPr id="557" name="图片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66" cy="105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0CBAB" w14:textId="77777777" w:rsidR="0046124E" w:rsidRDefault="0046124E" w:rsidP="0046124E">
            <w:pPr>
              <w:pStyle w:val="1-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223ECF" w14:textId="77777777" w:rsidR="0046124E" w:rsidRDefault="0046124E" w:rsidP="0046124E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删除说明</w:t>
            </w:r>
          </w:p>
          <w:p w14:paraId="74D03CF3" w14:textId="476428CC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点击删除用户按钮，弹窗删除确认框</w:t>
            </w:r>
            <w:r w:rsidR="002F6EA2">
              <w:rPr>
                <w:rFonts w:hint="eastAsia"/>
              </w:rPr>
              <w:t>，弹窗提示：确定删除该用户</w:t>
            </w:r>
            <w:r w:rsidR="00606ABA">
              <w:rPr>
                <w:rFonts w:hint="eastAsia"/>
              </w:rPr>
              <w:t>吗</w:t>
            </w:r>
            <w:r w:rsidR="002F6EA2">
              <w:rPr>
                <w:rFonts w:hint="eastAsia"/>
              </w:rPr>
              <w:t>？</w:t>
            </w:r>
          </w:p>
          <w:p w14:paraId="6725BE68" w14:textId="77777777" w:rsidR="0046124E" w:rsidRPr="009E27CF" w:rsidRDefault="0046124E" w:rsidP="0046124E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E069B29" w14:textId="77777777" w:rsidR="0046124E" w:rsidRDefault="0046124E" w:rsidP="0046124E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4E7B511B" w14:textId="4160D5D5" w:rsidR="0046124E" w:rsidRDefault="0046124E" w:rsidP="00461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确定后，上方弹窗提示：用户删除成功</w:t>
            </w:r>
            <w:r w:rsidR="00606ABA">
              <w:rPr>
                <w:rFonts w:hint="eastAsia"/>
              </w:rPr>
              <w:t>！</w:t>
            </w:r>
          </w:p>
        </w:tc>
      </w:tr>
      <w:tr w:rsidR="00285ED7" w14:paraId="1DC5A025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AACFE91" w14:textId="77777777" w:rsidR="0046124E" w:rsidRPr="00D33320" w:rsidRDefault="0046124E" w:rsidP="0046124E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启用/停用用户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9AEB98C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点击用户列表右侧操作栏下的【启用】，进行用户启用/停用操作。</w:t>
            </w:r>
          </w:p>
          <w:p w14:paraId="3AE792A0" w14:textId="732B241A" w:rsidR="0046124E" w:rsidRDefault="00606ABA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396D83A" wp14:editId="3CF1FF03">
                  <wp:extent cx="3663043" cy="1051990"/>
                  <wp:effectExtent l="0" t="0" r="0" b="0"/>
                  <wp:docPr id="558" name="图片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66" cy="105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0C6F6" w14:textId="36163BB4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点击启用/停用，弹出确认窗口</w:t>
            </w:r>
            <w:r w:rsidR="00606ABA">
              <w:rPr>
                <w:rFonts w:hint="eastAsia"/>
              </w:rPr>
              <w:t>：确定启用/停用该用户吗？</w:t>
            </w:r>
            <w:r>
              <w:rPr>
                <w:rFonts w:hint="eastAsia"/>
              </w:rPr>
              <w:t>。</w:t>
            </w:r>
          </w:p>
          <w:p w14:paraId="100DA61C" w14:textId="77777777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6AA325F" w14:textId="77777777" w:rsidR="0046124E" w:rsidRDefault="0046124E" w:rsidP="0046124E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7A5B5B2C" w14:textId="687DE902" w:rsidR="0046124E" w:rsidRDefault="0046124E" w:rsidP="00461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确认后，提示，用户启用/停用成功</w:t>
            </w:r>
            <w:r w:rsidR="00606ABA">
              <w:rPr>
                <w:rFonts w:hint="eastAsia"/>
              </w:rPr>
              <w:t>！</w:t>
            </w:r>
          </w:p>
        </w:tc>
      </w:tr>
    </w:tbl>
    <w:p w14:paraId="60D708AE" w14:textId="3882E2E8" w:rsidR="0046124E" w:rsidRDefault="00CE702B" w:rsidP="00CE702B">
      <w:pPr>
        <w:pStyle w:val="3"/>
      </w:pPr>
      <w:r>
        <w:rPr>
          <w:rFonts w:hint="eastAsia"/>
        </w:rPr>
        <w:lastRenderedPageBreak/>
        <w:t>角色管理</w:t>
      </w:r>
    </w:p>
    <w:p w14:paraId="0D56173D" w14:textId="2C863391" w:rsidR="006E6D05" w:rsidRDefault="0055357F" w:rsidP="00D6192C">
      <w:r>
        <w:rPr>
          <w:noProof/>
        </w:rPr>
        <w:drawing>
          <wp:inline distT="0" distB="0" distL="0" distR="0" wp14:anchorId="3374F96C" wp14:editId="449C36A5">
            <wp:extent cx="6642100" cy="3707130"/>
            <wp:effectExtent l="0" t="0" r="6350" b="7620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A270" w14:textId="6C313F91" w:rsidR="00CE702B" w:rsidRDefault="00CE702B" w:rsidP="00C03376">
      <w:pPr>
        <w:pStyle w:val="af0"/>
      </w:pPr>
      <w:r>
        <w:rPr>
          <w:rFonts w:hint="eastAsia"/>
        </w:rPr>
        <w:t>图</w:t>
      </w:r>
      <w:r>
        <w:t xml:space="preserve">3.1-1 </w:t>
      </w:r>
      <w:r>
        <w:rPr>
          <w:rFonts w:hint="eastAsia"/>
        </w:rPr>
        <w:t>角色管理</w:t>
      </w:r>
    </w:p>
    <w:tbl>
      <w:tblPr>
        <w:tblStyle w:val="5-5"/>
        <w:tblW w:w="10482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126"/>
        <w:gridCol w:w="8356"/>
      </w:tblGrid>
      <w:tr w:rsidR="00CE702B" w14:paraId="35A4C8A3" w14:textId="77777777" w:rsidTr="009A26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D5DCE4" w:themeFill="text2" w:themeFillTint="33"/>
            <w:vAlign w:val="center"/>
          </w:tcPr>
          <w:p w14:paraId="6D61802C" w14:textId="77777777" w:rsidR="00CE702B" w:rsidRPr="00C3682C" w:rsidRDefault="00CE702B" w:rsidP="009A263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D5DCE4" w:themeFill="text2" w:themeFillTint="33"/>
            <w:vAlign w:val="center"/>
          </w:tcPr>
          <w:p w14:paraId="507F1065" w14:textId="77777777" w:rsidR="00CE702B" w:rsidRPr="00C3682C" w:rsidRDefault="00CE702B" w:rsidP="009A263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CE702B" w14:paraId="47796178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shd w:val="clear" w:color="auto" w:fill="F5F5F5"/>
            <w:vAlign w:val="center"/>
          </w:tcPr>
          <w:p w14:paraId="05F2F0D3" w14:textId="21D135F0" w:rsidR="00CE702B" w:rsidRPr="00D33320" w:rsidRDefault="007271D0" w:rsidP="009A2631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页面说明</w:t>
            </w:r>
          </w:p>
        </w:tc>
        <w:tc>
          <w:tcPr>
            <w:tcW w:w="8356" w:type="dxa"/>
            <w:shd w:val="clear" w:color="auto" w:fill="auto"/>
          </w:tcPr>
          <w:p w14:paraId="6863607C" w14:textId="47A50A51" w:rsidR="00CE702B" w:rsidRPr="007271D0" w:rsidRDefault="007271D0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展示当前租户下的所有角色信息</w:t>
            </w:r>
          </w:p>
        </w:tc>
      </w:tr>
      <w:tr w:rsidR="00B402C7" w14:paraId="5816B35B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shd w:val="clear" w:color="auto" w:fill="F5F5F5"/>
            <w:vAlign w:val="center"/>
          </w:tcPr>
          <w:p w14:paraId="5C90776A" w14:textId="007A4831" w:rsidR="00B402C7" w:rsidRPr="00D33320" w:rsidRDefault="00B402C7" w:rsidP="00B402C7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角色列表</w:t>
            </w:r>
          </w:p>
        </w:tc>
        <w:tc>
          <w:tcPr>
            <w:tcW w:w="8356" w:type="dxa"/>
            <w:shd w:val="clear" w:color="auto" w:fill="auto"/>
          </w:tcPr>
          <w:p w14:paraId="6E301FB8" w14:textId="6B3978DF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6CE">
              <w:rPr>
                <w:rFonts w:hint="eastAsia"/>
                <w:b/>
                <w:bCs/>
              </w:rPr>
              <w:t>内容：</w:t>
            </w:r>
            <w:r>
              <w:rPr>
                <w:rFonts w:hint="eastAsia"/>
              </w:rPr>
              <w:t>展示角色名称、</w:t>
            </w:r>
            <w:r w:rsidR="007271D0">
              <w:rPr>
                <w:rFonts w:hint="eastAsia"/>
              </w:rPr>
              <w:t>角色描述</w:t>
            </w:r>
            <w:r>
              <w:rPr>
                <w:rFonts w:hint="eastAsia"/>
              </w:rPr>
              <w:t>及关联用户数</w:t>
            </w:r>
            <w:r w:rsidR="007271D0">
              <w:rPr>
                <w:rFonts w:hint="eastAsia"/>
              </w:rPr>
              <w:t>、操作</w:t>
            </w:r>
            <w:r>
              <w:rPr>
                <w:rFonts w:hint="eastAsia"/>
              </w:rPr>
              <w:t>。</w:t>
            </w:r>
          </w:p>
          <w:p w14:paraId="473DCC98" w14:textId="0157EBAA" w:rsidR="00B402C7" w:rsidRPr="008326CE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6CE">
              <w:rPr>
                <w:rFonts w:hint="eastAsia"/>
                <w:b/>
                <w:bCs/>
              </w:rPr>
              <w:t>排序：</w:t>
            </w:r>
            <w:r>
              <w:rPr>
                <w:rFonts w:hint="eastAsia"/>
                <w:b/>
                <w:bCs/>
              </w:rPr>
              <w:t>按</w:t>
            </w:r>
            <w:r w:rsidRPr="008326CE">
              <w:rPr>
                <w:rFonts w:hint="eastAsia"/>
              </w:rPr>
              <w:t>照创建时间进行</w:t>
            </w:r>
            <w:r w:rsidR="007271D0">
              <w:rPr>
                <w:rFonts w:hint="eastAsia"/>
              </w:rPr>
              <w:t>倒序</w:t>
            </w:r>
            <w:r w:rsidRPr="008326CE">
              <w:rPr>
                <w:rFonts w:hint="eastAsia"/>
              </w:rPr>
              <w:t>排列</w:t>
            </w:r>
            <w:r>
              <w:rPr>
                <w:rFonts w:hint="eastAsia"/>
              </w:rPr>
              <w:t>，先创建的在前面。</w:t>
            </w:r>
          </w:p>
          <w:p w14:paraId="28DEADED" w14:textId="6256876B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不展示租户</w:t>
            </w:r>
            <w:r w:rsidR="007271D0">
              <w:rPr>
                <w:rFonts w:hint="eastAsia"/>
              </w:rPr>
              <w:t>用户</w:t>
            </w:r>
            <w:r w:rsidR="009A2DBB">
              <w:rPr>
                <w:rFonts w:hint="eastAsia"/>
              </w:rPr>
              <w:t>本身</w:t>
            </w:r>
            <w:r>
              <w:rPr>
                <w:rFonts w:hint="eastAsia"/>
              </w:rPr>
              <w:t>的角色。</w:t>
            </w:r>
          </w:p>
          <w:p w14:paraId="01C31440" w14:textId="77777777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3EC82BD" w14:textId="77777777" w:rsidR="00B402C7" w:rsidRDefault="00B402C7" w:rsidP="00B402C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异常情况</w:t>
            </w:r>
          </w:p>
          <w:p w14:paraId="2D42006A" w14:textId="571A0C20" w:rsidR="00B402C7" w:rsidRPr="008326CE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65A88">
              <w:rPr>
                <w:rFonts w:hint="eastAsia"/>
              </w:rPr>
              <w:t>当角色列表</w:t>
            </w:r>
            <w:r w:rsidR="0007045F">
              <w:rPr>
                <w:rFonts w:hint="eastAsia"/>
              </w:rPr>
              <w:t>为</w:t>
            </w:r>
            <w:r w:rsidRPr="00065A88">
              <w:rPr>
                <w:rFonts w:hint="eastAsia"/>
              </w:rPr>
              <w:t>空时，展示空状态插画。提示文字：暂无角色，点击</w:t>
            </w:r>
            <w:r w:rsidR="0007045F" w:rsidRPr="0007045F">
              <w:rPr>
                <w:rFonts w:hint="eastAsia"/>
                <w:color w:val="00B0F0"/>
                <w:u w:val="single"/>
              </w:rPr>
              <w:t>新增角色</w:t>
            </w:r>
          </w:p>
        </w:tc>
      </w:tr>
      <w:tr w:rsidR="00B402C7" w14:paraId="02F381F5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169D0C11" w14:textId="79EB8385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列表筛选</w:t>
            </w:r>
          </w:p>
        </w:tc>
        <w:tc>
          <w:tcPr>
            <w:tcW w:w="8356" w:type="dxa"/>
            <w:shd w:val="clear" w:color="auto" w:fill="auto"/>
          </w:tcPr>
          <w:p w14:paraId="5C33D052" w14:textId="2A05FCE4" w:rsidR="00B402C7" w:rsidRDefault="0007045F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C9DF3F1" wp14:editId="42A42284">
                  <wp:extent cx="3505200" cy="952500"/>
                  <wp:effectExtent l="0" t="0" r="0" b="0"/>
                  <wp:docPr id="576" name="图片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BAE88" w14:textId="510ACD4E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2487">
              <w:rPr>
                <w:rFonts w:hint="eastAsia"/>
                <w:b/>
                <w:bCs/>
              </w:rPr>
              <w:t>搜索：</w:t>
            </w:r>
            <w:r>
              <w:rPr>
                <w:rFonts w:hint="eastAsia"/>
              </w:rPr>
              <w:t>支持对角色名称模糊搜索。搜索结果为空时，展示空状态插画，提示</w:t>
            </w:r>
            <w:r w:rsidR="0007045F">
              <w:rPr>
                <w:rFonts w:hint="eastAsia"/>
              </w:rPr>
              <w:t>：</w:t>
            </w:r>
            <w:r>
              <w:rPr>
                <w:rFonts w:hint="eastAsia"/>
              </w:rPr>
              <w:t>暂无搜索结果</w:t>
            </w:r>
          </w:p>
        </w:tc>
      </w:tr>
      <w:tr w:rsidR="00B402C7" w14:paraId="41CDB88C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none" w:sz="0" w:space="0" w:color="auto"/>
              <w:bottom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2CD52B8" w14:textId="77777777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新增角色</w:t>
            </w:r>
          </w:p>
        </w:tc>
        <w:tc>
          <w:tcPr>
            <w:tcW w:w="8356" w:type="dxa"/>
            <w:tcBorders>
              <w:bottom w:val="single" w:sz="6" w:space="0" w:color="BFBFBF" w:themeColor="background1" w:themeShade="BF"/>
            </w:tcBorders>
            <w:shd w:val="clear" w:color="auto" w:fill="auto"/>
          </w:tcPr>
          <w:p w14:paraId="29EB37F6" w14:textId="77777777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点击角色页面右侧的【新增角色】按钮弹出窗口。</w:t>
            </w:r>
          </w:p>
          <w:p w14:paraId="3FCE9E0D" w14:textId="13E1A876" w:rsidR="00B402C7" w:rsidRDefault="0055357F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087B6D" wp14:editId="0773E628">
                  <wp:extent cx="5168900" cy="624205"/>
                  <wp:effectExtent l="0" t="0" r="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22FB6" w14:textId="7BF438C3" w:rsidR="00B402C7" w:rsidRDefault="00D61469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0136962" wp14:editId="23BE9AA9">
                  <wp:extent cx="5168900" cy="3229610"/>
                  <wp:effectExtent l="0" t="0" r="0" b="8890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322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02C7">
              <w:rPr>
                <w:rFonts w:hint="eastAsia"/>
              </w:rPr>
              <w:t>点击下一步</w:t>
            </w:r>
            <w:r>
              <w:rPr>
                <w:rFonts w:hint="eastAsia"/>
              </w:rPr>
              <w:t>按钮</w:t>
            </w:r>
            <w:r w:rsidR="00B402C7">
              <w:rPr>
                <w:rFonts w:hint="eastAsia"/>
              </w:rPr>
              <w:t>/功能权限</w:t>
            </w:r>
            <w:r>
              <w:rPr>
                <w:rFonts w:hint="eastAsia"/>
              </w:rPr>
              <w:t>tab</w:t>
            </w:r>
            <w:r w:rsidR="00B402C7">
              <w:rPr>
                <w:rFonts w:hint="eastAsia"/>
              </w:rPr>
              <w:t>时校验当前表单的准确性，需正确填写完成时，方可填写功能权限页表单。</w:t>
            </w:r>
          </w:p>
          <w:p w14:paraId="273D54E7" w14:textId="77777777" w:rsidR="00B402C7" w:rsidRPr="0095532D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一个用户只能有一个角色，如果在角色列表中添加用户后，用户原有角色将会被替换</w:t>
            </w:r>
            <w:r>
              <w:rPr>
                <w:rFonts w:hint="eastAsia"/>
              </w:rPr>
              <w:t>。</w:t>
            </w:r>
          </w:p>
          <w:p w14:paraId="76EED817" w14:textId="77777777" w:rsidR="00B402C7" w:rsidRPr="00CF51F3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3E4D0B5" w14:textId="77777777" w:rsidR="00B402C7" w:rsidRDefault="00B402C7" w:rsidP="00B402C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基本信息</w:t>
            </w:r>
          </w:p>
          <w:p w14:paraId="3C278E64" w14:textId="77777777" w:rsidR="00B402C7" w:rsidRPr="004B0946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0946">
              <w:rPr>
                <w:noProof/>
              </w:rPr>
              <w:drawing>
                <wp:inline distT="0" distB="0" distL="0" distR="0" wp14:anchorId="001AF0A1" wp14:editId="248DF0EF">
                  <wp:extent cx="2227384" cy="2165514"/>
                  <wp:effectExtent l="0" t="0" r="0" b="0"/>
                  <wp:docPr id="318" name="图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536" cy="220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E559D" w14:textId="2AEA833D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角色名称：</w:t>
            </w:r>
            <w:r>
              <w:rPr>
                <w:rFonts w:hint="eastAsia"/>
              </w:rPr>
              <w:t>必填项，</w:t>
            </w:r>
            <w:r w:rsidR="003439DB">
              <w:rPr>
                <w:rFonts w:hint="eastAsia"/>
              </w:rPr>
              <w:t>租户下</w:t>
            </w:r>
            <w:r>
              <w:rPr>
                <w:rFonts w:hint="eastAsia"/>
              </w:rPr>
              <w:t>唯一，不允许重复。</w:t>
            </w:r>
            <w:r>
              <w:t>14</w:t>
            </w:r>
            <w:r>
              <w:rPr>
                <w:rFonts w:hint="eastAsia"/>
              </w:rPr>
              <w:t>个</w:t>
            </w:r>
            <w:r w:rsidR="003439DB">
              <w:rPr>
                <w:rFonts w:hint="eastAsia"/>
              </w:rPr>
              <w:t>字符</w:t>
            </w:r>
            <w:r>
              <w:rPr>
                <w:rFonts w:hint="eastAsia"/>
              </w:rPr>
              <w:t>以内，不限制输入字符类型。异常提示：仅支持1</w:t>
            </w:r>
            <w:r>
              <w:t>4</w:t>
            </w:r>
            <w:r>
              <w:rPr>
                <w:rFonts w:hint="eastAsia"/>
              </w:rPr>
              <w:t>字以内，且不允许重复</w:t>
            </w:r>
          </w:p>
          <w:p w14:paraId="73774638" w14:textId="01B97DDA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描述：</w:t>
            </w:r>
            <w:r>
              <w:rPr>
                <w:rFonts w:hint="eastAsia"/>
              </w:rPr>
              <w:t>非必填项，</w:t>
            </w:r>
            <w:r>
              <w:t>50</w:t>
            </w:r>
            <w:r>
              <w:rPr>
                <w:rFonts w:hint="eastAsia"/>
              </w:rPr>
              <w:t>个字以内，不限制输入字符类型。异常提示：仅支持5</w:t>
            </w:r>
            <w:r>
              <w:t>0</w:t>
            </w:r>
            <w:r>
              <w:rPr>
                <w:rFonts w:hint="eastAsia"/>
              </w:rPr>
              <w:t>个字以内</w:t>
            </w:r>
            <w:r w:rsidR="003439DB">
              <w:rPr>
                <w:rFonts w:hint="eastAsia"/>
              </w:rPr>
              <w:t>。</w:t>
            </w:r>
          </w:p>
        </w:tc>
      </w:tr>
      <w:tr w:rsidR="00B402C7" w14:paraId="689A3A6A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C2DA369" w14:textId="77777777" w:rsidR="00B402C7" w:rsidRPr="00D33320" w:rsidRDefault="00B402C7" w:rsidP="00B402C7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新增角色</w:t>
            </w:r>
          </w:p>
          <w:p w14:paraId="4DE2B0BC" w14:textId="77777777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功能权限</w:t>
            </w:r>
          </w:p>
        </w:tc>
        <w:tc>
          <w:tcPr>
            <w:tcW w:w="8356" w:type="dxa"/>
            <w:shd w:val="clear" w:color="auto" w:fill="auto"/>
          </w:tcPr>
          <w:p w14:paraId="0CA301FA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在基本信息页面点击【下一步】按钮，进入功能权限设置模块</w:t>
            </w:r>
          </w:p>
          <w:p w14:paraId="648F99F4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4120014" w14:textId="77777777" w:rsidR="00B402C7" w:rsidRPr="004B0946" w:rsidRDefault="00B402C7" w:rsidP="00B402C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功能权限</w:t>
            </w:r>
          </w:p>
          <w:p w14:paraId="7199E251" w14:textId="7E2B129F" w:rsidR="00B402C7" w:rsidRDefault="00FC5C73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5766678" wp14:editId="20480977">
                  <wp:extent cx="1786174" cy="2356757"/>
                  <wp:effectExtent l="0" t="0" r="5080" b="5715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009" cy="236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89272" w14:textId="40822A44" w:rsidR="00B402C7" w:rsidRDefault="00142606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针对页面/tab</w:t>
            </w:r>
            <w:r>
              <w:t>/</w:t>
            </w:r>
            <w:r>
              <w:rPr>
                <w:rFonts w:hint="eastAsia"/>
              </w:rPr>
              <w:t>按钮类型的</w:t>
            </w:r>
            <w:r w:rsidR="00B402C7">
              <w:rPr>
                <w:rFonts w:hint="eastAsia"/>
              </w:rPr>
              <w:t>菜单</w:t>
            </w:r>
            <w:r>
              <w:rPr>
                <w:rFonts w:hint="eastAsia"/>
              </w:rPr>
              <w:t>，</w:t>
            </w:r>
            <w:r w:rsidR="00B402C7">
              <w:rPr>
                <w:rFonts w:hint="eastAsia"/>
              </w:rPr>
              <w:t>勾选</w:t>
            </w:r>
            <w:r>
              <w:rPr>
                <w:rFonts w:hint="eastAsia"/>
              </w:rPr>
              <w:t>父</w:t>
            </w:r>
            <w:r w:rsidR="00B402C7">
              <w:rPr>
                <w:rFonts w:hint="eastAsia"/>
              </w:rPr>
              <w:t>级，即表示后续新增的子级默认勾选。勾选所有下级，上级表示为未完全勾选状态。</w:t>
            </w:r>
          </w:p>
          <w:p w14:paraId="224EEF6D" w14:textId="77777777" w:rsidR="00B402C7" w:rsidRPr="00E202BA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40" w:author="zhang ling" w:date="2021-04-20T20:37:00Z">
              <w:r>
                <w:rPr>
                  <w:rFonts w:hint="eastAsia"/>
                </w:rPr>
                <w:t>新增角色时，必须为角色勾选应用及应用内功能权限</w:t>
              </w:r>
            </w:ins>
          </w:p>
          <w:p w14:paraId="4943EB6F" w14:textId="745AD881" w:rsidR="00B402C7" w:rsidRPr="00BD053C" w:rsidRDefault="00BD053C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注意：所有应用的所有页面都需要增加一个查看页面的节点。</w:t>
            </w:r>
          </w:p>
          <w:p w14:paraId="4DABDC10" w14:textId="77777777" w:rsidR="00B402C7" w:rsidRDefault="00B402C7" w:rsidP="00B402C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交互说明：</w:t>
            </w:r>
          </w:p>
          <w:p w14:paraId="55262A60" w14:textId="6BE0A624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1" w:author="zhang ling" w:date="2021-04-21T06:08:00Z"/>
              </w:rPr>
            </w:pPr>
            <w:r>
              <w:rPr>
                <w:rFonts w:hint="eastAsia"/>
              </w:rPr>
              <w:t>点击确定后，上方弹窗提示：角色添加成功</w:t>
            </w:r>
            <w:r w:rsidR="00C03376">
              <w:rPr>
                <w:rFonts w:hint="eastAsia"/>
              </w:rPr>
              <w:t>！</w:t>
            </w:r>
          </w:p>
          <w:p w14:paraId="3434998A" w14:textId="77777777" w:rsidR="00B402C7" w:rsidRDefault="00B402C7" w:rsidP="00B402C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2" w:author="zhang ling" w:date="2021-04-21T06:08:00Z"/>
              </w:rPr>
            </w:pPr>
            <w:ins w:id="43" w:author="zhang ling" w:date="2021-04-21T06:08:00Z">
              <w:r>
                <w:rPr>
                  <w:rFonts w:hint="eastAsia"/>
                </w:rPr>
                <w:t>异常说明</w:t>
              </w:r>
            </w:ins>
          </w:p>
          <w:p w14:paraId="60F315DA" w14:textId="59174FF8" w:rsidR="00B402C7" w:rsidRPr="003C072F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44" w:author="zhang ling" w:date="2021-04-21T06:08:00Z">
              <w:r>
                <w:rPr>
                  <w:rFonts w:hint="eastAsia"/>
                </w:rPr>
                <w:t>如果点击确认时，该角色下没有</w:t>
              </w:r>
            </w:ins>
            <w:ins w:id="45" w:author="zhang ling" w:date="2021-04-21T06:10:00Z">
              <w:r>
                <w:rPr>
                  <w:rFonts w:hint="eastAsia"/>
                </w:rPr>
                <w:t>勾选</w:t>
              </w:r>
            </w:ins>
            <w:ins w:id="46" w:author="zhang ling" w:date="2021-04-21T06:08:00Z">
              <w:r>
                <w:rPr>
                  <w:rFonts w:hint="eastAsia"/>
                </w:rPr>
                <w:t>任何功能权限，则</w:t>
              </w:r>
            </w:ins>
            <w:ins w:id="47" w:author="zhang ling" w:date="2021-04-21T06:09:00Z">
              <w:r>
                <w:rPr>
                  <w:rFonts w:hint="eastAsia"/>
                </w:rPr>
                <w:t>添加失败，</w:t>
              </w:r>
            </w:ins>
            <w:ins w:id="48" w:author="zhang ling" w:date="2021-04-21T06:10:00Z">
              <w:r>
                <w:rPr>
                  <w:rFonts w:hint="eastAsia"/>
                </w:rPr>
                <w:t>保留</w:t>
              </w:r>
            </w:ins>
            <w:ins w:id="49" w:author="zhang ling" w:date="2021-04-21T06:11:00Z">
              <w:r>
                <w:rPr>
                  <w:rFonts w:hint="eastAsia"/>
                </w:rPr>
                <w:t>当前</w:t>
              </w:r>
            </w:ins>
            <w:ins w:id="50" w:author="zhang ling" w:date="2021-04-21T06:10:00Z">
              <w:r>
                <w:rPr>
                  <w:rFonts w:hint="eastAsia"/>
                </w:rPr>
                <w:t>新增页面</w:t>
              </w:r>
            </w:ins>
            <w:ins w:id="51" w:author="zhang ling" w:date="2021-04-21T06:09:00Z">
              <w:r>
                <w:rPr>
                  <w:rFonts w:hint="eastAsia"/>
                </w:rPr>
                <w:t>且在页面上方弹出提示：请为角色勾选</w:t>
              </w:r>
            </w:ins>
            <w:ins w:id="52" w:author="zhang ling" w:date="2021-04-21T06:10:00Z">
              <w:r>
                <w:rPr>
                  <w:rFonts w:hint="eastAsia"/>
                </w:rPr>
                <w:t>功能权限</w:t>
              </w:r>
            </w:ins>
            <w:r w:rsidR="0048255E">
              <w:rPr>
                <w:rFonts w:hint="eastAsia"/>
              </w:rPr>
              <w:t>！</w:t>
            </w:r>
          </w:p>
        </w:tc>
      </w:tr>
      <w:tr w:rsidR="00B402C7" w14:paraId="660E27A6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7FBFD5C3" w14:textId="0CB1BB37" w:rsidR="00B402C7" w:rsidRPr="00D33320" w:rsidRDefault="0055357F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绑定</w:t>
            </w:r>
            <w:r w:rsidR="00B402C7"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用户</w:t>
            </w:r>
          </w:p>
        </w:tc>
        <w:tc>
          <w:tcPr>
            <w:tcW w:w="8356" w:type="dxa"/>
            <w:shd w:val="clear" w:color="auto" w:fill="auto"/>
          </w:tcPr>
          <w:p w14:paraId="7D789132" w14:textId="77777777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点击角色表格中操作下的【添加用户】按钮，弹出添加用户弹窗</w:t>
            </w:r>
          </w:p>
          <w:p w14:paraId="15673902" w14:textId="2BD6EB03" w:rsidR="00B402C7" w:rsidRDefault="0055357F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F0290CD" wp14:editId="507A09F3">
                  <wp:extent cx="1628775" cy="828675"/>
                  <wp:effectExtent l="0" t="0" r="9525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2AF5C" w14:textId="292D9EAE" w:rsidR="00B402C7" w:rsidRPr="004C089F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角色</w:t>
            </w:r>
            <w:r w:rsidR="00AF1301">
              <w:rPr>
                <w:rFonts w:hint="eastAsia"/>
              </w:rPr>
              <w:t>下添加</w:t>
            </w:r>
            <w:r>
              <w:rPr>
                <w:rFonts w:hint="eastAsia"/>
              </w:rPr>
              <w:t>用户分为勾选和表格导入用户两种方式。</w:t>
            </w:r>
          </w:p>
        </w:tc>
      </w:tr>
      <w:tr w:rsidR="00B402C7" w14:paraId="586CBF99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4813F33B" w14:textId="2452A007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添加</w:t>
            </w:r>
            <w:r w:rsidR="00C03376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用户</w:t>
            </w: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-</w:t>
            </w:r>
            <w:r w:rsidRPr="00D33320">
              <w:rPr>
                <w:b w:val="0"/>
                <w:bCs w:val="0"/>
                <w:color w:val="000000" w:themeColor="text1"/>
                <w:sz w:val="22"/>
                <w:szCs w:val="36"/>
              </w:rPr>
              <w:t>-</w:t>
            </w: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勾选用户</w:t>
            </w:r>
          </w:p>
        </w:tc>
        <w:tc>
          <w:tcPr>
            <w:tcW w:w="8356" w:type="dxa"/>
            <w:shd w:val="clear" w:color="auto" w:fill="auto"/>
          </w:tcPr>
          <w:p w14:paraId="4066F5CD" w14:textId="44DD5748" w:rsidR="00B402C7" w:rsidRPr="009A257B" w:rsidRDefault="0055357F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6A41B0" wp14:editId="596709A7">
                  <wp:extent cx="5168900" cy="295338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295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08B5E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57B">
              <w:rPr>
                <w:rFonts w:hint="eastAsia"/>
                <w:b/>
                <w:bCs/>
              </w:rPr>
              <w:t>用户列表：</w:t>
            </w:r>
            <w:r>
              <w:rPr>
                <w:rFonts w:hint="eastAsia"/>
              </w:rPr>
              <w:t>展示当前角色未关联的用户，展示用户的姓名、用户名。</w:t>
            </w:r>
          </w:p>
          <w:p w14:paraId="4F1F8371" w14:textId="1B57D4AE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57B">
              <w:rPr>
                <w:rFonts w:hint="eastAsia"/>
                <w:b/>
                <w:bCs/>
              </w:rPr>
              <w:t>用户搜索：</w:t>
            </w:r>
            <w:r>
              <w:rPr>
                <w:rFonts w:hint="eastAsia"/>
              </w:rPr>
              <w:t>可对用户名、姓名进行模糊搜索。搜索结果为空时，展示空状态插画，提示</w:t>
            </w:r>
            <w:r w:rsidR="00AF1301">
              <w:rPr>
                <w:rFonts w:hint="eastAsia"/>
              </w:rPr>
              <w:t>：</w:t>
            </w:r>
            <w:r>
              <w:rPr>
                <w:rFonts w:hint="eastAsia"/>
              </w:rPr>
              <w:t>暂无搜索结果</w:t>
            </w:r>
            <w:r w:rsidR="00AF1301">
              <w:rPr>
                <w:rFonts w:hint="eastAsia"/>
              </w:rPr>
              <w:t>。</w:t>
            </w:r>
          </w:p>
          <w:p w14:paraId="07026E48" w14:textId="3C53B866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57B">
              <w:rPr>
                <w:rFonts w:hint="eastAsia"/>
                <w:b/>
                <w:bCs/>
              </w:rPr>
              <w:t>勾选：</w:t>
            </w:r>
            <w:r>
              <w:rPr>
                <w:rFonts w:hint="eastAsia"/>
              </w:rPr>
              <w:t>在左侧用户勾选完毕后，可点击左右移动按钮，将用户移至右侧。右侧用户就是即将新增的用</w:t>
            </w:r>
            <w:r>
              <w:rPr>
                <w:rFonts w:hint="eastAsia"/>
              </w:rPr>
              <w:lastRenderedPageBreak/>
              <w:t>户。最高支持2</w:t>
            </w:r>
            <w:r>
              <w:t>000</w:t>
            </w:r>
            <w:r>
              <w:rPr>
                <w:rFonts w:hint="eastAsia"/>
              </w:rPr>
              <w:t>名用户勾选，超过2</w:t>
            </w:r>
            <w:r>
              <w:t>000</w:t>
            </w:r>
            <w:r>
              <w:rPr>
                <w:rFonts w:hint="eastAsia"/>
              </w:rPr>
              <w:t>名后，向右移动按钮置灰无法点击。</w:t>
            </w:r>
            <w:r w:rsidR="0055357F">
              <w:rPr>
                <w:rFonts w:hint="eastAsia"/>
              </w:rPr>
              <w:t>从右侧已绑定的用户列表中，移回左侧列表，点击确定按钮，则实现用户与角色解绑。</w:t>
            </w:r>
          </w:p>
          <w:p w14:paraId="034D66AC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57B">
              <w:rPr>
                <w:rFonts w:hint="eastAsia"/>
                <w:b/>
                <w:bCs/>
              </w:rPr>
              <w:t>全选：</w:t>
            </w:r>
            <w:r>
              <w:rPr>
                <w:rFonts w:hint="eastAsia"/>
              </w:rPr>
              <w:t>点击全选将当前页所有用户勾选中。</w:t>
            </w:r>
          </w:p>
          <w:p w14:paraId="4B6895E5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64B61FE" w14:textId="77777777" w:rsidR="00B402C7" w:rsidRDefault="00B402C7" w:rsidP="00B402C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14FAF1B1" w14:textId="466116B1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点击确定后，成功，则在上方提示：</w:t>
            </w:r>
            <w:r w:rsidR="0055357F">
              <w:rPr>
                <w:rFonts w:hint="eastAsia"/>
              </w:rPr>
              <w:t>绑定</w:t>
            </w:r>
            <w:r>
              <w:rPr>
                <w:rFonts w:hint="eastAsia"/>
              </w:rPr>
              <w:t>用户成功</w:t>
            </w:r>
            <w:r w:rsidR="00672E98">
              <w:rPr>
                <w:rFonts w:hint="eastAsia"/>
              </w:rPr>
              <w:t>！</w:t>
            </w:r>
          </w:p>
          <w:p w14:paraId="7A16D16A" w14:textId="2BD8C894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如果有延时等问题，则在上方提示：</w:t>
            </w:r>
            <w:r w:rsidR="0055357F">
              <w:rPr>
                <w:rFonts w:hint="eastAsia"/>
              </w:rPr>
              <w:t>绑定</w:t>
            </w:r>
            <w:r>
              <w:rPr>
                <w:rFonts w:hint="eastAsia"/>
              </w:rPr>
              <w:t>用户失败，请重试</w:t>
            </w:r>
            <w:r w:rsidR="00672E98">
              <w:rPr>
                <w:rFonts w:hint="eastAsia"/>
              </w:rPr>
              <w:t>！</w:t>
            </w:r>
          </w:p>
        </w:tc>
      </w:tr>
      <w:tr w:rsidR="00B402C7" w14:paraId="65CF9A35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left w:val="none" w:sz="0" w:space="0" w:color="auto"/>
              <w:bottom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EFF62D3" w14:textId="77777777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编辑角色</w:t>
            </w:r>
          </w:p>
        </w:tc>
        <w:tc>
          <w:tcPr>
            <w:tcW w:w="8356" w:type="dxa"/>
            <w:tcBorders>
              <w:bottom w:val="single" w:sz="6" w:space="0" w:color="BFBFBF" w:themeColor="background1" w:themeShade="BF"/>
            </w:tcBorders>
            <w:shd w:val="clear" w:color="auto" w:fill="auto"/>
          </w:tcPr>
          <w:p w14:paraId="067F2108" w14:textId="77777777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点击角色表格中操作下的【编辑】按钮，弹出编辑角色弹窗</w:t>
            </w:r>
          </w:p>
          <w:p w14:paraId="5622E45B" w14:textId="3EBE1CF7" w:rsidR="00B402C7" w:rsidRPr="00295912" w:rsidRDefault="00ED4D77" w:rsidP="00B402C7">
            <w:pPr>
              <w:pStyle w:val="1-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6A09B9" wp14:editId="6503B773">
                  <wp:extent cx="2514600" cy="138112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F5698" w14:textId="77777777" w:rsidR="00B402C7" w:rsidRDefault="00B402C7" w:rsidP="00B402C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字段校验</w:t>
            </w:r>
          </w:p>
          <w:p w14:paraId="62C9CF65" w14:textId="39720E4E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编辑角色的字段校验与新增时一致，不再赘述</w:t>
            </w:r>
            <w:ins w:id="53" w:author="李 国秀" w:date="2021-05-31T18:43:00Z">
              <w:r>
                <w:rPr>
                  <w:rFonts w:hint="eastAsia"/>
                </w:rPr>
                <w:t>。</w:t>
              </w:r>
            </w:ins>
          </w:p>
          <w:p w14:paraId="6708EDB5" w14:textId="77777777" w:rsidR="00B402C7" w:rsidRPr="004A07DE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94191C" w14:textId="77777777" w:rsidR="00B402C7" w:rsidRDefault="00B402C7" w:rsidP="00B402C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389437A4" w14:textId="77777777" w:rsidR="00B402C7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54" w:author="zhang ling" w:date="2021-04-21T06:12:00Z"/>
              </w:rPr>
            </w:pPr>
            <w:r>
              <w:rPr>
                <w:rFonts w:hint="eastAsia"/>
              </w:rPr>
              <w:t>编辑成功后，界面上方提示：角色编辑成功。</w:t>
            </w:r>
          </w:p>
          <w:p w14:paraId="29275AB5" w14:textId="041FCCF9" w:rsidR="00B402C7" w:rsidRPr="00A763D4" w:rsidRDefault="00B402C7" w:rsidP="00B402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ins w:id="55" w:author="zhang ling" w:date="2021-04-21T06:12:00Z">
              <w:r>
                <w:rPr>
                  <w:rFonts w:hint="eastAsia"/>
                </w:rPr>
                <w:t>如果</w:t>
              </w:r>
            </w:ins>
            <w:ins w:id="56" w:author="zhang ling" w:date="2021-04-21T06:13:00Z">
              <w:r>
                <w:rPr>
                  <w:rFonts w:hint="eastAsia"/>
                </w:rPr>
                <w:t>点击确认时，该角色下没有任何功能权限，则编辑失败，保留当前页面并弹出提示</w:t>
              </w:r>
            </w:ins>
            <w:ins w:id="57" w:author="zhang ling" w:date="2021-04-21T06:14:00Z">
              <w:r>
                <w:rPr>
                  <w:rFonts w:hint="eastAsia"/>
                </w:rPr>
                <w:t>：请为角色勾选功能权限</w:t>
              </w:r>
            </w:ins>
            <w:r w:rsidR="0048255E">
              <w:rPr>
                <w:rFonts w:hint="eastAsia"/>
              </w:rPr>
              <w:t>！</w:t>
            </w:r>
          </w:p>
        </w:tc>
      </w:tr>
      <w:tr w:rsidR="00B402C7" w14:paraId="32F28D81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none" w:sz="0" w:space="0" w:color="auto"/>
              <w:bottom w:val="none" w:sz="0" w:space="0" w:color="auto"/>
            </w:tcBorders>
            <w:shd w:val="clear" w:color="auto" w:fill="F5F5F5"/>
            <w:vAlign w:val="center"/>
          </w:tcPr>
          <w:p w14:paraId="1CBE0F9A" w14:textId="77777777" w:rsidR="00B402C7" w:rsidRPr="00D33320" w:rsidRDefault="00B402C7" w:rsidP="00B402C7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删除角色</w:t>
            </w:r>
          </w:p>
        </w:tc>
        <w:tc>
          <w:tcPr>
            <w:tcW w:w="8356" w:type="dxa"/>
            <w:tcBorders>
              <w:top w:val="single" w:sz="6" w:space="0" w:color="BFBFBF" w:themeColor="background1" w:themeShade="BF"/>
            </w:tcBorders>
            <w:shd w:val="clear" w:color="auto" w:fill="auto"/>
          </w:tcPr>
          <w:p w14:paraId="42694AC1" w14:textId="77777777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点击角色表格中操作下的【删除】按钮，可删除角色。</w:t>
            </w:r>
          </w:p>
          <w:p w14:paraId="5C65B6B6" w14:textId="1A68A2CE" w:rsidR="00B402C7" w:rsidRDefault="00ED4D77" w:rsidP="00B402C7">
            <w:pPr>
              <w:pStyle w:val="1-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3A6F62" wp14:editId="0D6E9A54">
                  <wp:extent cx="2487385" cy="1568677"/>
                  <wp:effectExtent l="0" t="0" r="825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16" cy="1573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F53D6" w14:textId="6BF516BC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具有关联用户的角色不允许删除</w:t>
            </w:r>
            <w:ins w:id="58" w:author="李 国秀" w:date="2021-05-31T18:51:00Z">
              <w:r>
                <w:rPr>
                  <w:rFonts w:hint="eastAsia"/>
                </w:rPr>
                <w:t>；其他逻辑保持与普通角色一致。</w:t>
              </w:r>
            </w:ins>
            <w:del w:id="59" w:author="李 国秀" w:date="2021-05-31T18:51:00Z">
              <w:r w:rsidDel="00EF6B3C">
                <w:rPr>
                  <w:rFonts w:hint="eastAsia"/>
                </w:rPr>
                <w:delText>。</w:delText>
              </w:r>
            </w:del>
          </w:p>
          <w:p w14:paraId="5DE00BE9" w14:textId="77777777" w:rsidR="00B402C7" w:rsidRPr="00083B91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735DB4F" w14:textId="77777777" w:rsidR="00B402C7" w:rsidRPr="00A763D4" w:rsidRDefault="00B402C7" w:rsidP="00B402C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682B5497" w14:textId="7DF23153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点击角色行删除按钮，如果当前角色有关联用户，则上方提示：当前角色具有关联用户，无法删除</w:t>
            </w:r>
            <w:r w:rsidR="00087264">
              <w:rPr>
                <w:rFonts w:hint="eastAsia"/>
              </w:rPr>
              <w:t>！</w:t>
            </w:r>
          </w:p>
          <w:p w14:paraId="61591E76" w14:textId="436467E2" w:rsidR="00B402C7" w:rsidRDefault="00B402C7" w:rsidP="00B402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当没有关联用户时，则弹出删除确认窗口，确认后。上方提示：角色删除成功</w:t>
            </w:r>
            <w:r w:rsidR="00087264">
              <w:rPr>
                <w:rFonts w:hint="eastAsia"/>
              </w:rPr>
              <w:t>！</w:t>
            </w:r>
          </w:p>
        </w:tc>
      </w:tr>
    </w:tbl>
    <w:p w14:paraId="1E2B5246" w14:textId="77777777" w:rsidR="00CE702B" w:rsidRDefault="00CE702B" w:rsidP="00CE702B"/>
    <w:p w14:paraId="7ED93209" w14:textId="77777777" w:rsidR="00CE702B" w:rsidRPr="00CE702B" w:rsidRDefault="00CE702B" w:rsidP="00D6192C"/>
    <w:p w14:paraId="610183D7" w14:textId="77777777" w:rsidR="006E6D05" w:rsidRPr="00981C67" w:rsidRDefault="006E6D05" w:rsidP="00D6192C"/>
    <w:p w14:paraId="5F227707" w14:textId="06DF6898" w:rsidR="00997F55" w:rsidRDefault="0053391E" w:rsidP="00997F55">
      <w:pPr>
        <w:pStyle w:val="2"/>
      </w:pPr>
      <w:r>
        <w:rPr>
          <w:rFonts w:hint="eastAsia"/>
        </w:rPr>
        <w:lastRenderedPageBreak/>
        <w:t>物联网</w:t>
      </w:r>
      <w:r w:rsidR="00356111">
        <w:rPr>
          <w:rFonts w:hint="eastAsia"/>
        </w:rPr>
        <w:t>服务</w:t>
      </w:r>
      <w:r>
        <w:rPr>
          <w:rFonts w:hint="eastAsia"/>
        </w:rPr>
        <w:t>模块</w:t>
      </w:r>
    </w:p>
    <w:p w14:paraId="2D9F9B1C" w14:textId="77777777" w:rsidR="00B7510A" w:rsidRDefault="00B7510A" w:rsidP="00B7510A">
      <w:pPr>
        <w:pStyle w:val="3"/>
      </w:pPr>
      <w:r>
        <w:rPr>
          <w:rFonts w:hint="eastAsia"/>
        </w:rPr>
        <w:t>菜单框架说明</w:t>
      </w:r>
    </w:p>
    <w:p w14:paraId="5F0E426F" w14:textId="77777777" w:rsidR="00B7510A" w:rsidRDefault="00B7510A" w:rsidP="00B7510A">
      <w:pPr>
        <w:pStyle w:val="4"/>
        <w:spacing w:before="156"/>
      </w:pPr>
      <w:r>
        <w:rPr>
          <w:rFonts w:hint="eastAsia"/>
        </w:rPr>
        <w:t>用户菜单说明</w:t>
      </w:r>
    </w:p>
    <w:p w14:paraId="41177E2E" w14:textId="643C57BD" w:rsidR="00B7510A" w:rsidRPr="006D6871" w:rsidRDefault="00530B07" w:rsidP="00B7510A">
      <w:r>
        <w:rPr>
          <w:noProof/>
        </w:rPr>
        <w:drawing>
          <wp:inline distT="0" distB="0" distL="0" distR="0" wp14:anchorId="79FEE41E" wp14:editId="428259C5">
            <wp:extent cx="2552700" cy="4095750"/>
            <wp:effectExtent l="0" t="0" r="0" b="0"/>
            <wp:docPr id="546" name="图片 54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图形用户界面,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8D18" w14:textId="66582D47" w:rsidR="00B7510A" w:rsidRDefault="00B7510A" w:rsidP="00B7510A">
      <w:pPr>
        <w:pStyle w:val="af0"/>
      </w:pPr>
      <w:r>
        <w:rPr>
          <w:rFonts w:hint="eastAsia"/>
        </w:rPr>
        <w:t>图</w:t>
      </w:r>
      <w:r w:rsidR="00530B07">
        <w:rPr>
          <w:rFonts w:hint="eastAsia"/>
        </w:rPr>
        <w:t>4</w:t>
      </w:r>
      <w:r>
        <w:t>.</w:t>
      </w:r>
      <w:r w:rsidR="00530B07">
        <w:t>1</w:t>
      </w:r>
      <w:r>
        <w:t xml:space="preserve">.1-1 </w:t>
      </w:r>
      <w:r>
        <w:rPr>
          <w:rFonts w:hint="eastAsia"/>
        </w:rPr>
        <w:t>用户菜单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4480B178" w14:textId="77777777" w:rsidTr="00C552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56419826" w14:textId="77777777" w:rsidR="00B7510A" w:rsidRPr="00C3682C" w:rsidRDefault="00B7510A" w:rsidP="00C55243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D76E01E" w14:textId="77777777" w:rsidR="00B7510A" w:rsidRPr="00C3682C" w:rsidRDefault="00B7510A" w:rsidP="00C55243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6EE86E0D" w14:textId="77777777" w:rsidTr="00C552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82528E1" w14:textId="44831A32" w:rsidR="00B7510A" w:rsidRPr="00D33320" w:rsidRDefault="00B7510A" w:rsidP="00C55243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租户-用户菜单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49E02DF" w14:textId="670EF969" w:rsidR="00B7510A" w:rsidRDefault="00B7510A" w:rsidP="00C55243">
            <w:pPr>
              <w:tabs>
                <w:tab w:val="left" w:pos="249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租户</w:t>
            </w:r>
            <w:r w:rsidR="00530B07">
              <w:rPr>
                <w:rFonts w:hint="eastAsia"/>
              </w:rPr>
              <w:t>用户</w:t>
            </w:r>
            <w:r>
              <w:rPr>
                <w:rFonts w:hint="eastAsia"/>
              </w:rPr>
              <w:t>在进入应用后，点击右上角用户信息头像，用户菜单如下：</w:t>
            </w:r>
          </w:p>
          <w:p w14:paraId="1CE11BA0" w14:textId="551C46BF" w:rsidR="00B7510A" w:rsidRDefault="00ED4D77" w:rsidP="00C55243">
            <w:pPr>
              <w:tabs>
                <w:tab w:val="left" w:pos="249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3B4400" wp14:editId="13AC53EC">
                  <wp:extent cx="2047875" cy="260985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51964" w:rsidDel="00E202BA">
              <w:rPr>
                <w:noProof/>
              </w:rPr>
              <w:t xml:space="preserve"> </w:t>
            </w:r>
            <w:del w:id="60" w:author="zhang ling" w:date="2021-04-20T20:39:00Z">
              <w:r w:rsidR="00B7510A" w:rsidRPr="00751964" w:rsidDel="00E202BA">
                <w:rPr>
                  <w:noProof/>
                </w:rPr>
                <w:drawing>
                  <wp:inline distT="0" distB="0" distL="0" distR="0" wp14:anchorId="089D3036" wp14:editId="4D70D491">
                    <wp:extent cx="1970202" cy="2145765"/>
                    <wp:effectExtent l="0" t="0" r="0" b="635"/>
                    <wp:docPr id="9" name="图片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79485" cy="21558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2ED9136" w14:textId="77777777" w:rsidR="00B7510A" w:rsidRDefault="00B7510A" w:rsidP="00C55243">
            <w:pPr>
              <w:tabs>
                <w:tab w:val="left" w:pos="249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点击相对应菜单跳转/弹出相关页面。</w:t>
            </w:r>
          </w:p>
        </w:tc>
      </w:tr>
      <w:tr w:rsidR="00B7510A" w14:paraId="79CBFCBE" w14:textId="77777777" w:rsidTr="00C55243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5D2D3B8" w14:textId="77777777" w:rsidR="00B7510A" w:rsidRDefault="00B7510A" w:rsidP="00C55243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普通用户-用户菜单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4113972" w14:textId="77777777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普通用户在进入应用后，点击右上角用户信息头像，用户菜单如下:</w:t>
            </w:r>
          </w:p>
          <w:p w14:paraId="03D5B112" w14:textId="2EB12152" w:rsidR="00B7510A" w:rsidDel="00E202BA" w:rsidRDefault="00ED4D77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61" w:author="zhang ling" w:date="2021-04-20T20:39:00Z"/>
              </w:rPr>
            </w:pPr>
            <w:r>
              <w:rPr>
                <w:noProof/>
              </w:rPr>
              <w:drawing>
                <wp:inline distT="0" distB="0" distL="0" distR="0" wp14:anchorId="5EA18E0E" wp14:editId="76D39968">
                  <wp:extent cx="2047875" cy="260985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23FB" w:rsidDel="00773E45">
              <w:rPr>
                <w:noProof/>
              </w:rPr>
              <w:t xml:space="preserve"> </w:t>
            </w:r>
            <w:ins w:id="62" w:author="zhang ling" w:date="2021-05-19T10:07:00Z">
              <w:del w:id="63" w:author="李 国秀" w:date="2021-05-20T11:06:00Z">
                <w:r w:rsidR="00B7510A" w:rsidRPr="005A23FB" w:rsidDel="00773E45">
                  <w:rPr>
                    <w:noProof/>
                  </w:rPr>
                  <w:drawing>
                    <wp:inline distT="0" distB="0" distL="0" distR="0" wp14:anchorId="29A26720" wp14:editId="603E2E2F">
                      <wp:extent cx="1153710" cy="1702052"/>
                      <wp:effectExtent l="0" t="0" r="2540" b="0"/>
                      <wp:docPr id="497" name="图片 49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65880" cy="17200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ins>
            <w:del w:id="64" w:author="zhang ling" w:date="2021-04-20T20:39:00Z">
              <w:r w:rsidR="00B7510A" w:rsidRPr="00754B60" w:rsidDel="00E202BA">
                <w:rPr>
                  <w:noProof/>
                </w:rPr>
                <w:drawing>
                  <wp:inline distT="0" distB="0" distL="0" distR="0" wp14:anchorId="7D688459" wp14:editId="2DAA50AE">
                    <wp:extent cx="766355" cy="1319134"/>
                    <wp:effectExtent l="0" t="0" r="0" b="1905"/>
                    <wp:docPr id="466" name="图片 4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72741" cy="1330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7F6AD2C" w14:textId="77777777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5E3C37" w14:textId="77777777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普通用户在切换应用页面，点击右上角用户信息头像，用户菜单如下：</w:t>
            </w:r>
          </w:p>
          <w:p w14:paraId="7338CB8A" w14:textId="1BB80694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用户信息、切换</w:t>
            </w:r>
            <w:r w:rsidR="00C04C2E">
              <w:rPr>
                <w:rFonts w:hint="eastAsia"/>
              </w:rPr>
              <w:t>应用</w:t>
            </w:r>
            <w:r>
              <w:rPr>
                <w:rFonts w:hint="eastAsia"/>
              </w:rPr>
              <w:t>、</w:t>
            </w:r>
            <w:r w:rsidR="00ED4D77">
              <w:rPr>
                <w:rFonts w:hint="eastAsia"/>
              </w:rPr>
              <w:t>修改密码、</w:t>
            </w:r>
            <w:r>
              <w:rPr>
                <w:rFonts w:hint="eastAsia"/>
              </w:rPr>
              <w:t>关于平台、退出登录。</w:t>
            </w:r>
          </w:p>
          <w:p w14:paraId="64E56ADC" w14:textId="77777777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0417255" w14:textId="77777777" w:rsidR="00B7510A" w:rsidRPr="00B945A9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点击相对应菜单跳转/弹出相关页面</w:t>
            </w:r>
          </w:p>
        </w:tc>
      </w:tr>
      <w:tr w:rsidR="00B7510A" w14:paraId="5C41A965" w14:textId="77777777" w:rsidTr="00C552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03D0936" w14:textId="2F0F39F6" w:rsidR="00B7510A" w:rsidRPr="00D33320" w:rsidRDefault="00530B07" w:rsidP="00C55243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超级管理员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B75ADAD" w14:textId="77777777" w:rsidR="00B7510A" w:rsidRDefault="00B20E85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2A69B3" wp14:editId="1B25E0C8">
                  <wp:extent cx="1687646" cy="1846385"/>
                  <wp:effectExtent l="0" t="0" r="8255" b="1905"/>
                  <wp:docPr id="560" name="图片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393" cy="1850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03583" w14:textId="70E61505" w:rsidR="00B20E85" w:rsidRPr="008D5208" w:rsidRDefault="00B20E85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除切换应用</w:t>
            </w:r>
            <w:r w:rsidR="00ED4D77">
              <w:rPr>
                <w:rFonts w:hint="eastAsia"/>
              </w:rPr>
              <w:t>，修改密码</w:t>
            </w:r>
            <w:r>
              <w:rPr>
                <w:rFonts w:hint="eastAsia"/>
              </w:rPr>
              <w:t>外，其他三个菜单都有；</w:t>
            </w:r>
          </w:p>
        </w:tc>
      </w:tr>
      <w:tr w:rsidR="00B7510A" w14:paraId="4ED62AAA" w14:textId="77777777" w:rsidTr="00C55243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E0C7A7B" w14:textId="77777777" w:rsidR="00B7510A" w:rsidRPr="00D33320" w:rsidRDefault="00B7510A" w:rsidP="00C55243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用户信息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FC3A504" w14:textId="6041FA94" w:rsidR="00B7510A" w:rsidRDefault="00B7510A" w:rsidP="00C55243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点击用户信息，弹出用户信息弹窗</w:t>
            </w:r>
            <w:r w:rsidR="00530B07">
              <w:rPr>
                <w:rFonts w:hint="eastAsia"/>
              </w:rPr>
              <w:t>，且为用户详情页面，不可编辑。</w:t>
            </w:r>
            <w:r w:rsidR="00B20E85">
              <w:rPr>
                <w:rFonts w:hint="eastAsia"/>
              </w:rPr>
              <w:t>以下字段均为不可编辑状态</w:t>
            </w:r>
          </w:p>
          <w:p w14:paraId="37D3AE65" w14:textId="7179F1DB" w:rsidR="00B7510A" w:rsidRPr="00530B07" w:rsidRDefault="00530B07" w:rsidP="00530B07">
            <w:pPr>
              <w:tabs>
                <w:tab w:val="left" w:pos="249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7DE147B" wp14:editId="0DC46856">
                  <wp:extent cx="5170805" cy="3891915"/>
                  <wp:effectExtent l="0" t="0" r="0" b="0"/>
                  <wp:docPr id="550" name="图片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389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10A" w14:paraId="3E0CCE33" w14:textId="77777777" w:rsidTr="00C552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A41CCC7" w14:textId="77777777" w:rsidR="00B7510A" w:rsidRDefault="00B7510A" w:rsidP="00C55243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切换应用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959CFEE" w14:textId="4B890D99" w:rsidR="00B7510A" w:rsidRDefault="00ED4D77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DB934D" wp14:editId="79AEE050">
                  <wp:extent cx="2047875" cy="260985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A8493" w14:textId="58FE26A8" w:rsidR="00B7510A" w:rsidRPr="006125EA" w:rsidRDefault="00B7510A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25EA">
              <w:rPr>
                <w:rFonts w:hint="eastAsia"/>
              </w:rPr>
              <w:t>该按钮租户</w:t>
            </w:r>
            <w:r w:rsidR="00530B07">
              <w:rPr>
                <w:rFonts w:hint="eastAsia"/>
              </w:rPr>
              <w:t>用户</w:t>
            </w:r>
            <w:r w:rsidRPr="006125EA">
              <w:rPr>
                <w:rFonts w:hint="eastAsia"/>
              </w:rPr>
              <w:t>、普通用户都有，点击跳转至切换应用页面；</w:t>
            </w:r>
          </w:p>
        </w:tc>
      </w:tr>
      <w:tr w:rsidR="00210A8E" w14:paraId="4FACC4BD" w14:textId="77777777" w:rsidTr="00C55243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1B965E2" w14:textId="766DD5AB" w:rsidR="00210A8E" w:rsidRDefault="00210A8E" w:rsidP="00C55243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color w:val="000000" w:themeColor="text1"/>
                <w:sz w:val="22"/>
                <w:szCs w:val="36"/>
              </w:rPr>
              <w:lastRenderedPageBreak/>
              <w:t>关于平台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D134E84" w14:textId="77777777" w:rsidR="00210A8E" w:rsidRDefault="00210A8E" w:rsidP="00C552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DFE134" wp14:editId="63CF823F">
                  <wp:extent cx="6642100" cy="4493895"/>
                  <wp:effectExtent l="0" t="0" r="6350" b="1905"/>
                  <wp:docPr id="561" name="图片 561" descr="图片包含 图表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图片 561" descr="图片包含 图表&#10;&#10;描述已自动生成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449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66A67" w14:textId="2D29E8C2" w:rsidR="00ED4D77" w:rsidRDefault="00ED4D77" w:rsidP="00C552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在版本下方展示当前版本新发布的功能点</w:t>
            </w:r>
            <w:r w:rsidR="00D538EE">
              <w:rPr>
                <w:rFonts w:hint="eastAsia"/>
                <w:noProof/>
              </w:rPr>
              <w:t>；后续由产品提供给前端加上</w:t>
            </w:r>
          </w:p>
        </w:tc>
      </w:tr>
      <w:tr w:rsidR="00D538EE" w14:paraId="7DDFCF3C" w14:textId="77777777" w:rsidTr="00C552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42A08AE" w14:textId="392AA93A" w:rsidR="00D538EE" w:rsidRDefault="00D538EE" w:rsidP="00C55243">
            <w:pPr>
              <w:spacing w:line="360" w:lineRule="auto"/>
              <w:jc w:val="center"/>
              <w:rPr>
                <w:rFonts w:hint="eastAsia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color w:val="000000" w:themeColor="text1"/>
                <w:sz w:val="22"/>
                <w:szCs w:val="36"/>
              </w:rPr>
              <w:t>修改密码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3CCE235F" w14:textId="77777777" w:rsidR="00D538EE" w:rsidRDefault="00D538EE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租户、普通用户可以点击修改密码，修改当前用户的密码；</w:t>
            </w:r>
          </w:p>
          <w:p w14:paraId="2D28ABCE" w14:textId="77777777" w:rsidR="00D538EE" w:rsidRDefault="00D538EE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A608BC" wp14:editId="298EB69F">
                  <wp:extent cx="3058885" cy="2607004"/>
                  <wp:effectExtent l="0" t="0" r="8255" b="317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767" cy="261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86866" w14:textId="39E0FCBE" w:rsidR="00D538EE" w:rsidRDefault="00D538EE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密码格式：仅支持1</w:t>
            </w:r>
            <w:r>
              <w:rPr>
                <w:noProof/>
              </w:rPr>
              <w:t>6</w:t>
            </w:r>
            <w:r>
              <w:rPr>
                <w:rFonts w:hint="eastAsia"/>
                <w:noProof/>
              </w:rPr>
              <w:t>位数字/字母/特殊字符；新旧密码不能一致，否则提示：新密码不能与旧密码一致！</w:t>
            </w:r>
            <w:r w:rsidR="00EB151E">
              <w:rPr>
                <w:rFonts w:hint="eastAsia"/>
                <w:noProof/>
              </w:rPr>
              <w:t>输入字符格式不对时，则提示：仅支持</w:t>
            </w:r>
            <w:r w:rsidR="00EB151E">
              <w:rPr>
                <w:rFonts w:hint="eastAsia"/>
                <w:noProof/>
              </w:rPr>
              <w:t>1</w:t>
            </w:r>
            <w:r w:rsidR="00EB151E">
              <w:rPr>
                <w:noProof/>
              </w:rPr>
              <w:t>6</w:t>
            </w:r>
            <w:r w:rsidR="00EB151E">
              <w:rPr>
                <w:rFonts w:hint="eastAsia"/>
                <w:noProof/>
              </w:rPr>
              <w:t>位数字/字母/特殊字符</w:t>
            </w:r>
            <w:r w:rsidR="00EB151E">
              <w:rPr>
                <w:rFonts w:hint="eastAsia"/>
                <w:noProof/>
              </w:rPr>
              <w:t>！</w:t>
            </w:r>
          </w:p>
          <w:p w14:paraId="5B9BAA44" w14:textId="3E9A1AFA" w:rsidR="00EB151E" w:rsidRDefault="00EB151E" w:rsidP="00C552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以上字段都为必填项，异常提示信息：请输入当前密码/新密码/确认密码！</w:t>
            </w:r>
          </w:p>
        </w:tc>
      </w:tr>
    </w:tbl>
    <w:p w14:paraId="0845ECB1" w14:textId="77777777" w:rsidR="00B7510A" w:rsidRDefault="00B7510A" w:rsidP="00B7510A"/>
    <w:p w14:paraId="7D96037C" w14:textId="77777777" w:rsidR="00B7510A" w:rsidRDefault="00B7510A" w:rsidP="00B7510A">
      <w:pPr>
        <w:widowControl/>
      </w:pPr>
      <w:r>
        <w:br w:type="page"/>
      </w:r>
    </w:p>
    <w:p w14:paraId="6C05A078" w14:textId="7B292D71" w:rsidR="00997F55" w:rsidRDefault="00997F55" w:rsidP="00997F55">
      <w:pPr>
        <w:pStyle w:val="3"/>
      </w:pPr>
      <w:r>
        <w:rPr>
          <w:rFonts w:hint="eastAsia"/>
        </w:rPr>
        <w:lastRenderedPageBreak/>
        <w:t>概况</w:t>
      </w:r>
      <w:r w:rsidR="00C15799">
        <w:rPr>
          <w:rFonts w:hint="eastAsia"/>
        </w:rPr>
        <w:t>（超级管理员视角）</w:t>
      </w:r>
    </w:p>
    <w:p w14:paraId="564F707E" w14:textId="2C332AC8" w:rsidR="004038BD" w:rsidRPr="004038BD" w:rsidRDefault="000722A8" w:rsidP="004038BD">
      <w:r>
        <w:rPr>
          <w:noProof/>
        </w:rPr>
        <w:drawing>
          <wp:inline distT="0" distB="0" distL="0" distR="0" wp14:anchorId="41FCFC85" wp14:editId="0CB96DFF">
            <wp:extent cx="6642100" cy="3713480"/>
            <wp:effectExtent l="0" t="0" r="6350" b="127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394A" w14:textId="0C1BF150" w:rsidR="004038BD" w:rsidRPr="004A697E" w:rsidRDefault="004038BD" w:rsidP="004038BD">
      <w:pPr>
        <w:pStyle w:val="af0"/>
      </w:pPr>
      <w:r>
        <w:rPr>
          <w:rFonts w:hint="eastAsia"/>
        </w:rPr>
        <w:t>图</w:t>
      </w:r>
      <w:r w:rsidR="00D6192C">
        <w:t>3</w:t>
      </w:r>
      <w:r>
        <w:t xml:space="preserve">.1-1 </w:t>
      </w:r>
      <w:r>
        <w:rPr>
          <w:rFonts w:hint="eastAsia"/>
        </w:rPr>
        <w:t>概况（超级管理员视角）</w:t>
      </w:r>
    </w:p>
    <w:tbl>
      <w:tblPr>
        <w:tblStyle w:val="12"/>
        <w:tblW w:w="5000" w:type="pct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64"/>
        <w:gridCol w:w="8480"/>
      </w:tblGrid>
      <w:tr w:rsidR="004038BD" w:rsidRPr="00C3682C" w14:paraId="2F71401C" w14:textId="77777777" w:rsidTr="009A26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D5DCE4" w:themeFill="text2" w:themeFillTint="33"/>
            <w:vAlign w:val="center"/>
          </w:tcPr>
          <w:p w14:paraId="4D8E78FF" w14:textId="77777777" w:rsidR="004038BD" w:rsidRPr="00C3682C" w:rsidRDefault="004038BD" w:rsidP="009A2631">
            <w:pPr>
              <w:jc w:val="center"/>
              <w:rPr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需求点</w:t>
            </w:r>
          </w:p>
        </w:tc>
        <w:tc>
          <w:tcPr>
            <w:tcW w:w="8480" w:type="dxa"/>
            <w:shd w:val="clear" w:color="auto" w:fill="D5DCE4" w:themeFill="text2" w:themeFillTint="33"/>
            <w:vAlign w:val="center"/>
          </w:tcPr>
          <w:p w14:paraId="6DC4BC1B" w14:textId="77777777" w:rsidR="004038BD" w:rsidRPr="00C3682C" w:rsidRDefault="004038BD" w:rsidP="009A26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需求说明</w:t>
            </w:r>
          </w:p>
        </w:tc>
      </w:tr>
      <w:tr w:rsidR="004038BD" w:rsidRPr="00981C67" w14:paraId="6E819AAF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26B54605" w14:textId="6A7A68EB" w:rsidR="004038BD" w:rsidRPr="004038BD" w:rsidRDefault="00104FE9" w:rsidP="009A2631">
            <w:pPr>
              <w:jc w:val="center"/>
              <w:rPr>
                <w:color w:val="0D0D0D" w:themeColor="text1" w:themeTint="F2"/>
                <w:sz w:val="24"/>
                <w:szCs w:val="40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平台概况</w:t>
            </w:r>
            <w:r w:rsidR="004038BD">
              <w:rPr>
                <w:rFonts w:hint="eastAsia"/>
                <w:color w:val="0D0D0D" w:themeColor="text1" w:themeTint="F2"/>
                <w:sz w:val="22"/>
                <w:szCs w:val="36"/>
              </w:rPr>
              <w:t>页面说明</w:t>
            </w:r>
          </w:p>
        </w:tc>
        <w:tc>
          <w:tcPr>
            <w:tcW w:w="8480" w:type="dxa"/>
            <w:shd w:val="clear" w:color="auto" w:fill="auto"/>
          </w:tcPr>
          <w:p w14:paraId="3E1AB9F7" w14:textId="409ADE63" w:rsidR="004038BD" w:rsidRDefault="004038BD" w:rsidP="004038BD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页面说明</w:t>
            </w:r>
          </w:p>
          <w:p w14:paraId="615BF1DC" w14:textId="55012F5D" w:rsidR="004038BD" w:rsidRDefault="004038BD" w:rsidP="004038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当超级管理员登录平台，查看概况，则展示该页面</w:t>
            </w:r>
            <w:r w:rsidR="000722A8">
              <w:rPr>
                <w:rFonts w:hint="eastAsia"/>
              </w:rPr>
              <w:t>，默认展示平台概况Tab内容</w:t>
            </w:r>
            <w:r>
              <w:rPr>
                <w:rFonts w:hint="eastAsia"/>
              </w:rPr>
              <w:t>；</w:t>
            </w:r>
          </w:p>
          <w:p w14:paraId="10523FEE" w14:textId="070F801B" w:rsidR="004038BD" w:rsidRDefault="004038BD" w:rsidP="004038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上方展示内容有：整个平台所有租户的接入的设备量</w:t>
            </w:r>
            <w:r w:rsidR="000722A8">
              <w:rPr>
                <w:rFonts w:hint="eastAsia"/>
              </w:rPr>
              <w:t>、设备在离线数、本月接入设备数、本年接入设备数</w:t>
            </w:r>
            <w:r>
              <w:rPr>
                <w:rFonts w:hint="eastAsia"/>
              </w:rPr>
              <w:t>、</w:t>
            </w:r>
            <w:r w:rsidR="000722A8">
              <w:rPr>
                <w:rFonts w:hint="eastAsia"/>
              </w:rPr>
              <w:t>租户</w:t>
            </w:r>
            <w:r>
              <w:rPr>
                <w:rFonts w:hint="eastAsia"/>
              </w:rPr>
              <w:t>量、</w:t>
            </w:r>
            <w:r w:rsidR="000722A8">
              <w:rPr>
                <w:rFonts w:hint="eastAsia"/>
              </w:rPr>
              <w:t>所有租户月度能源资产、年度能源资产</w:t>
            </w:r>
            <w:r w:rsidR="000742D1">
              <w:rPr>
                <w:rFonts w:hint="eastAsia"/>
              </w:rPr>
              <w:t>、</w:t>
            </w:r>
            <w:r>
              <w:rPr>
                <w:rFonts w:hint="eastAsia"/>
              </w:rPr>
              <w:t>整个平台上下行数据量、设备</w:t>
            </w:r>
            <w:r w:rsidR="000742D1">
              <w:rPr>
                <w:rFonts w:hint="eastAsia"/>
              </w:rPr>
              <w:t>分类统计</w:t>
            </w:r>
            <w:r>
              <w:rPr>
                <w:rFonts w:hint="eastAsia"/>
              </w:rPr>
              <w:t>；</w:t>
            </w:r>
          </w:p>
          <w:p w14:paraId="78B240C8" w14:textId="77777777" w:rsidR="000742D1" w:rsidRDefault="000742D1" w:rsidP="004038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D79D66" w14:textId="5068D874" w:rsidR="004038BD" w:rsidRPr="004038BD" w:rsidRDefault="004038BD" w:rsidP="004038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下方则是展示</w:t>
            </w:r>
            <w:r w:rsidR="000742D1">
              <w:rPr>
                <w:rFonts w:hint="eastAsia"/>
              </w:rPr>
              <w:t>：平台内所有可进行柔性负荷处理的设备清单</w:t>
            </w:r>
            <w:r>
              <w:rPr>
                <w:rFonts w:hint="eastAsia"/>
              </w:rPr>
              <w:t>；</w:t>
            </w:r>
            <w:r w:rsidR="000742D1">
              <w:rPr>
                <w:rFonts w:hint="eastAsia"/>
              </w:rPr>
              <w:t>后续跟A</w:t>
            </w:r>
            <w:r w:rsidR="000742D1">
              <w:t>I</w:t>
            </w:r>
            <w:r w:rsidR="000742D1">
              <w:rPr>
                <w:rFonts w:hint="eastAsia"/>
              </w:rPr>
              <w:t>服务对接后，由A</w:t>
            </w:r>
            <w:r w:rsidR="000742D1">
              <w:t>I</w:t>
            </w:r>
            <w:r w:rsidR="000742D1">
              <w:rPr>
                <w:rFonts w:hint="eastAsia"/>
              </w:rPr>
              <w:t>服务返回可调设备清单；</w:t>
            </w:r>
          </w:p>
          <w:p w14:paraId="6F24B6B1" w14:textId="6D195C73" w:rsidR="004038BD" w:rsidRPr="00981C67" w:rsidRDefault="004038BD" w:rsidP="004038BD">
            <w:pPr>
              <w:pStyle w:val="1-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8BD" w:rsidRPr="005E7C58" w14:paraId="7D551507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7D182B79" w14:textId="23073DE0" w:rsidR="004038BD" w:rsidRPr="004038BD" w:rsidRDefault="000742D1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平台</w:t>
            </w:r>
            <w:r w:rsidR="004038BD">
              <w:rPr>
                <w:rFonts w:hint="eastAsia"/>
                <w:color w:val="0D0D0D" w:themeColor="text1" w:themeTint="F2"/>
                <w:sz w:val="22"/>
                <w:szCs w:val="36"/>
              </w:rPr>
              <w:t>概况</w:t>
            </w:r>
            <w:r w:rsidR="004038BD" w:rsidRPr="004038BD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2348C38F" w14:textId="5870A1F3" w:rsidR="004038BD" w:rsidRDefault="004038BD" w:rsidP="009A263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  <w:p w14:paraId="783BD21E" w14:textId="38866AEF" w:rsidR="004038BD" w:rsidRDefault="004038BD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接入设备</w:t>
            </w:r>
            <w:r w:rsidR="000742D1">
              <w:rPr>
                <w:rFonts w:hint="eastAsia"/>
                <w:b/>
                <w:bCs/>
                <w:szCs w:val="21"/>
              </w:rPr>
              <w:t>总</w:t>
            </w:r>
            <w:r w:rsidRPr="002268FD">
              <w:rPr>
                <w:rFonts w:hint="eastAsia"/>
                <w:b/>
                <w:bCs/>
                <w:szCs w:val="21"/>
              </w:rPr>
              <w:t>量</w:t>
            </w:r>
            <w:r>
              <w:rPr>
                <w:rFonts w:hint="eastAsia"/>
                <w:szCs w:val="21"/>
              </w:rPr>
              <w:t>：</w:t>
            </w:r>
            <w:r w:rsidR="002268FD">
              <w:rPr>
                <w:rFonts w:hint="eastAsia"/>
                <w:szCs w:val="21"/>
              </w:rPr>
              <w:t>统计所有租户下添加注册的设备数量累加做展示；单位为个，支持显示百万级数量；</w:t>
            </w:r>
          </w:p>
          <w:p w14:paraId="5FB17249" w14:textId="77777777" w:rsidR="002268FD" w:rsidRDefault="002268FD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在线设备</w:t>
            </w:r>
            <w:r>
              <w:rPr>
                <w:rFonts w:hint="eastAsia"/>
                <w:szCs w:val="21"/>
              </w:rPr>
              <w:t>：统计所有租户下当前在线设备数量累加做展示；单位为个，支持显示百万级数量；</w:t>
            </w:r>
          </w:p>
          <w:p w14:paraId="14293925" w14:textId="4440CF68" w:rsidR="002268FD" w:rsidRDefault="002268FD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离线设备</w:t>
            </w:r>
            <w:r>
              <w:rPr>
                <w:rFonts w:hint="eastAsia"/>
                <w:szCs w:val="21"/>
              </w:rPr>
              <w:t>：统计所有租户下当前离线设备数量累加做展示；单位为个，支持显示百万级数量；</w:t>
            </w:r>
          </w:p>
          <w:p w14:paraId="056195F6" w14:textId="5DCBCC30" w:rsidR="00DE6353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DE6353">
              <w:rPr>
                <w:rFonts w:hint="eastAsia"/>
                <w:b/>
                <w:bCs/>
                <w:szCs w:val="21"/>
              </w:rPr>
              <w:t>租户数量</w:t>
            </w:r>
            <w:r>
              <w:rPr>
                <w:rFonts w:hint="eastAsia"/>
                <w:szCs w:val="21"/>
              </w:rPr>
              <w:t>：统计当前平台下所有租户数量；</w:t>
            </w:r>
          </w:p>
          <w:p w14:paraId="6E653510" w14:textId="4AFC1680" w:rsidR="00DE6353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DE6353">
              <w:rPr>
                <w:rFonts w:hint="eastAsia"/>
                <w:b/>
                <w:bCs/>
                <w:szCs w:val="21"/>
              </w:rPr>
              <w:t>租户趋势图</w:t>
            </w:r>
            <w:r>
              <w:rPr>
                <w:rFonts w:hint="eastAsia"/>
                <w:szCs w:val="21"/>
              </w:rPr>
              <w:t>：展示历史六个月，每个月租户的添加量；包括当月；</w:t>
            </w:r>
          </w:p>
          <w:p w14:paraId="43F80EE2" w14:textId="7C9B75D1" w:rsidR="00DE6353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DE6353">
              <w:rPr>
                <w:rFonts w:hint="eastAsia"/>
                <w:b/>
                <w:bCs/>
                <w:szCs w:val="21"/>
              </w:rPr>
              <w:t>本月增加租户</w:t>
            </w:r>
            <w:r>
              <w:rPr>
                <w:rFonts w:hint="eastAsia"/>
                <w:szCs w:val="21"/>
              </w:rPr>
              <w:t>：统计自然月新增加的租户数量；</w:t>
            </w:r>
          </w:p>
          <w:p w14:paraId="7303DB5E" w14:textId="32CFF2F1" w:rsidR="00DE6353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DE6353">
              <w:rPr>
                <w:rFonts w:hint="eastAsia"/>
                <w:b/>
                <w:bCs/>
                <w:szCs w:val="21"/>
              </w:rPr>
              <w:t>本年增加租户</w:t>
            </w:r>
            <w:r>
              <w:rPr>
                <w:rFonts w:hint="eastAsia"/>
                <w:szCs w:val="21"/>
              </w:rPr>
              <w:t>：统计自然年新增加的租户数量；</w:t>
            </w:r>
          </w:p>
          <w:p w14:paraId="6EA7D300" w14:textId="7E37899F" w:rsidR="00DE6353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925939">
              <w:rPr>
                <w:rFonts w:hint="eastAsia"/>
                <w:b/>
                <w:bCs/>
                <w:szCs w:val="21"/>
              </w:rPr>
              <w:t>月度能源资产</w:t>
            </w:r>
            <w:r>
              <w:rPr>
                <w:rFonts w:hint="eastAsia"/>
                <w:szCs w:val="21"/>
              </w:rPr>
              <w:t>：统计的是平台所有租户下，所有电表设备最新最大功率的总和；单位会有K</w:t>
            </w:r>
            <w:r>
              <w:rPr>
                <w:szCs w:val="21"/>
              </w:rPr>
              <w:t>W</w:t>
            </w:r>
            <w:r w:rsidR="00925939">
              <w:rPr>
                <w:rFonts w:hint="eastAsia"/>
                <w:szCs w:val="21"/>
              </w:rPr>
              <w:t>、</w:t>
            </w:r>
            <w:r w:rsidR="003B6DDB">
              <w:rPr>
                <w:rFonts w:hint="eastAsia"/>
                <w:szCs w:val="21"/>
              </w:rPr>
              <w:t>M</w:t>
            </w:r>
            <w:r w:rsidR="003B6DDB">
              <w:rPr>
                <w:szCs w:val="21"/>
              </w:rPr>
              <w:t>W</w:t>
            </w:r>
            <w:r w:rsidR="003B6DDB">
              <w:rPr>
                <w:rFonts w:hint="eastAsia"/>
                <w:szCs w:val="21"/>
              </w:rPr>
              <w:t>、</w:t>
            </w:r>
            <w:r>
              <w:rPr>
                <w:szCs w:val="21"/>
              </w:rPr>
              <w:t>GW</w:t>
            </w:r>
            <w:r w:rsidR="00925939">
              <w:rPr>
                <w:rFonts w:hint="eastAsia"/>
                <w:szCs w:val="21"/>
              </w:rPr>
              <w:t>需要前端根据当前数值进行处理展示；</w:t>
            </w:r>
            <w:r w:rsidR="00091C38">
              <w:rPr>
                <w:rFonts w:hint="eastAsia"/>
                <w:b/>
                <w:bCs/>
                <w:color w:val="FF0000"/>
                <w:szCs w:val="21"/>
              </w:rPr>
              <w:t>环比则是对比上个月月度能源资产进行差值计算</w:t>
            </w:r>
            <w:r w:rsidR="00C05395">
              <w:rPr>
                <w:rFonts w:hint="eastAsia"/>
                <w:b/>
                <w:bCs/>
                <w:color w:val="FF0000"/>
                <w:szCs w:val="21"/>
              </w:rPr>
              <w:t>；小数点保留一位</w:t>
            </w:r>
          </w:p>
          <w:p w14:paraId="67FEDC17" w14:textId="4ED9A3E1" w:rsidR="00DE6353" w:rsidRPr="00C05395" w:rsidRDefault="00DE6353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925939">
              <w:rPr>
                <w:rFonts w:hint="eastAsia"/>
                <w:b/>
                <w:bCs/>
                <w:szCs w:val="21"/>
              </w:rPr>
              <w:t>年度能源资产</w:t>
            </w:r>
            <w:r>
              <w:rPr>
                <w:rFonts w:hint="eastAsia"/>
                <w:szCs w:val="21"/>
              </w:rPr>
              <w:t>：</w:t>
            </w:r>
            <w:r w:rsidR="00925939">
              <w:rPr>
                <w:rFonts w:hint="eastAsia"/>
                <w:szCs w:val="21"/>
              </w:rPr>
              <w:t>统计的是平台所有租户下，所有电表设备最新最大功率的总和；单位会有K</w:t>
            </w:r>
            <w:r w:rsidR="00925939">
              <w:rPr>
                <w:szCs w:val="21"/>
              </w:rPr>
              <w:t>W</w:t>
            </w:r>
            <w:r w:rsidR="00925939">
              <w:rPr>
                <w:rFonts w:hint="eastAsia"/>
                <w:szCs w:val="21"/>
              </w:rPr>
              <w:t>、</w:t>
            </w:r>
            <w:r w:rsidR="00925939">
              <w:rPr>
                <w:szCs w:val="21"/>
              </w:rPr>
              <w:t>GW</w:t>
            </w:r>
            <w:r w:rsidR="00925939">
              <w:rPr>
                <w:rFonts w:hint="eastAsia"/>
                <w:szCs w:val="21"/>
              </w:rPr>
              <w:t>需要前端根据当前数值进行处理展示；</w:t>
            </w:r>
            <w:r w:rsidR="00925939" w:rsidRPr="00925939">
              <w:rPr>
                <w:rFonts w:hint="eastAsia"/>
                <w:b/>
                <w:bCs/>
                <w:color w:val="FF0000"/>
                <w:szCs w:val="21"/>
              </w:rPr>
              <w:t>（本次暂不实现后台）</w:t>
            </w:r>
            <w:r w:rsidR="00091C38">
              <w:rPr>
                <w:rFonts w:hint="eastAsia"/>
                <w:b/>
                <w:bCs/>
                <w:color w:val="FF0000"/>
                <w:szCs w:val="21"/>
              </w:rPr>
              <w:t>环比则是对比去年年度能源资产进行差值计算</w:t>
            </w:r>
            <w:r w:rsidR="00C05395">
              <w:rPr>
                <w:rFonts w:hint="eastAsia"/>
                <w:b/>
                <w:bCs/>
                <w:color w:val="FF0000"/>
                <w:szCs w:val="21"/>
              </w:rPr>
              <w:t>；小数点保留一位</w:t>
            </w:r>
          </w:p>
          <w:p w14:paraId="7D719C8A" w14:textId="77777777" w:rsidR="002268FD" w:rsidRDefault="002268FD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上行数据总量</w:t>
            </w:r>
            <w:r>
              <w:rPr>
                <w:rFonts w:hint="eastAsia"/>
                <w:szCs w:val="21"/>
              </w:rPr>
              <w:t>；统计所有租户历史设备上行的数据量累加做展示，单位为条，支持千万级数据量；</w:t>
            </w:r>
          </w:p>
          <w:p w14:paraId="40B04F1F" w14:textId="77777777" w:rsidR="002268FD" w:rsidRDefault="002268FD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lastRenderedPageBreak/>
              <w:t>下行数据总量</w:t>
            </w:r>
            <w:r>
              <w:rPr>
                <w:rFonts w:hint="eastAsia"/>
                <w:szCs w:val="21"/>
              </w:rPr>
              <w:t>；统计所有租户历史设备下行的数据量累加做展示，单位为条，支持千万级数据量；</w:t>
            </w:r>
          </w:p>
          <w:p w14:paraId="385A5AAB" w14:textId="493CCDB1" w:rsidR="00A622C7" w:rsidRPr="005E7C58" w:rsidRDefault="00A622C7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</w:tc>
      </w:tr>
      <w:tr w:rsidR="004038BD" w:rsidRPr="00653E3E" w14:paraId="550BBD9F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4414B59D" w14:textId="5F80D13C" w:rsidR="004038BD" w:rsidRPr="004038BD" w:rsidRDefault="002268FD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lastRenderedPageBreak/>
              <w:t>数据更新说明</w:t>
            </w:r>
          </w:p>
        </w:tc>
        <w:tc>
          <w:tcPr>
            <w:tcW w:w="8480" w:type="dxa"/>
            <w:shd w:val="clear" w:color="auto" w:fill="auto"/>
          </w:tcPr>
          <w:p w14:paraId="69881C7A" w14:textId="4C814BCB" w:rsidR="004038BD" w:rsidRDefault="002268FD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数据更新说明</w:t>
            </w:r>
          </w:p>
          <w:p w14:paraId="7F8C359B" w14:textId="6794EDF5" w:rsidR="004038BD" w:rsidRDefault="002268FD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接入设备量、在线设备、离线设备</w:t>
            </w:r>
            <w:r w:rsidR="00C942A8">
              <w:rPr>
                <w:rFonts w:hint="eastAsia"/>
              </w:rPr>
              <w:t>、本月接入设备、本年接入设备</w:t>
            </w:r>
            <w:r>
              <w:rPr>
                <w:rFonts w:hint="eastAsia"/>
              </w:rPr>
              <w:t>、设备</w:t>
            </w:r>
            <w:r w:rsidR="00C942A8">
              <w:rPr>
                <w:rFonts w:hint="eastAsia"/>
              </w:rPr>
              <w:t>分类、</w:t>
            </w:r>
            <w:r>
              <w:rPr>
                <w:rFonts w:hint="eastAsia"/>
              </w:rPr>
              <w:t>上行数据总量、下行数据总量将后台定时一</w:t>
            </w:r>
            <w:r w:rsidR="006D2E00">
              <w:rPr>
                <w:rFonts w:hint="eastAsia"/>
              </w:rPr>
              <w:t>小时</w:t>
            </w:r>
            <w:r>
              <w:rPr>
                <w:rFonts w:hint="eastAsia"/>
              </w:rPr>
              <w:t>更新一次；</w:t>
            </w:r>
          </w:p>
          <w:p w14:paraId="6062AE87" w14:textId="099D4E2C" w:rsidR="00C942A8" w:rsidRDefault="00C942A8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月度能源资产、年度能源资产、环比数据每天凌晨一点更新数据；</w:t>
            </w:r>
          </w:p>
          <w:p w14:paraId="0BD13A44" w14:textId="77777777" w:rsidR="0073133A" w:rsidRDefault="0073133A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5B9695C" w14:textId="21E56111" w:rsidR="0073133A" w:rsidRPr="00653E3E" w:rsidRDefault="00C942A8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柔性负荷可调设备清单，每天凌晨更新</w:t>
            </w:r>
            <w:r w:rsidR="00666805">
              <w:rPr>
                <w:rFonts w:hint="eastAsia"/>
              </w:rPr>
              <w:t>数据；可手动点击小助手更新请求数据。</w:t>
            </w:r>
          </w:p>
        </w:tc>
      </w:tr>
      <w:tr w:rsidR="004038BD" w:rsidRPr="00FA169F" w14:paraId="068CD019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3E765660" w14:textId="7290097B" w:rsidR="004038BD" w:rsidRPr="004038BD" w:rsidRDefault="00666805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设备清单</w:t>
            </w:r>
            <w:r w:rsidR="002268FD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16EAC7ED" w14:textId="45227F15" w:rsidR="0073133A" w:rsidRDefault="00AB57EB" w:rsidP="0073133A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</w:t>
            </w:r>
            <w:r w:rsidR="0073133A">
              <w:rPr>
                <w:rFonts w:hint="eastAsia"/>
              </w:rPr>
              <w:t>说明</w:t>
            </w:r>
          </w:p>
          <w:p w14:paraId="6811DA31" w14:textId="36CCA3CF" w:rsidR="00AB57EB" w:rsidRDefault="00AB57EB" w:rsidP="00AB57EB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展示：设备名称、设备序列号、在线状态、物理位置、</w:t>
            </w:r>
            <w:r w:rsidR="00DF4597">
              <w:rPr>
                <w:rFonts w:hint="eastAsia"/>
              </w:rPr>
              <w:t>所属租户、</w:t>
            </w:r>
            <w:r>
              <w:rPr>
                <w:rFonts w:hint="eastAsia"/>
              </w:rPr>
              <w:t>最大功率、最小功率、可调负荷</w:t>
            </w:r>
          </w:p>
          <w:p w14:paraId="140E2448" w14:textId="41F9C0D2" w:rsidR="00AB57EB" w:rsidRPr="00DF4597" w:rsidRDefault="00DF4597" w:rsidP="00AB57EB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所属租户：展示租户简称；</w:t>
            </w:r>
          </w:p>
          <w:p w14:paraId="6A407420" w14:textId="77777777" w:rsidR="00AB57EB" w:rsidRDefault="00AB57EB" w:rsidP="00AB57EB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1EABFBBD" w14:textId="77777777" w:rsidR="00AB57EB" w:rsidRDefault="00AB57EB" w:rsidP="00AB57EB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查询出可调节设备后，根据可调负荷字段值，从大到小顺序排列；超过可展示区域，则翻页展示；</w:t>
            </w:r>
          </w:p>
          <w:p w14:paraId="395ED7E2" w14:textId="4212E74E" w:rsidR="00AB57EB" w:rsidRPr="00AB57EB" w:rsidRDefault="00AB57EB" w:rsidP="00AB57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2770" w:rsidRPr="00FA169F" w14:paraId="3946095D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44B56A3F" w14:textId="7E1EEC64" w:rsidR="00DE2770" w:rsidRDefault="00DE2770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设备清单搜索说明</w:t>
            </w:r>
          </w:p>
        </w:tc>
        <w:tc>
          <w:tcPr>
            <w:tcW w:w="8480" w:type="dxa"/>
            <w:shd w:val="clear" w:color="auto" w:fill="auto"/>
          </w:tcPr>
          <w:p w14:paraId="1416AE32" w14:textId="77777777" w:rsidR="00DE2770" w:rsidRDefault="00DE2770" w:rsidP="0073133A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搜索说明</w:t>
            </w:r>
          </w:p>
          <w:p w14:paraId="01444D2D" w14:textId="77777777" w:rsidR="00DE2770" w:rsidRDefault="00DE2770" w:rsidP="00DE27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</w:t>
            </w:r>
            <w:r w:rsidR="003A2A05">
              <w:rPr>
                <w:rFonts w:hint="eastAsia"/>
              </w:rPr>
              <w:t>根据在线状态字段筛选，默认选择全部；</w:t>
            </w:r>
          </w:p>
          <w:p w14:paraId="1CB65508" w14:textId="77777777" w:rsidR="003A2A05" w:rsidRDefault="003A2A05" w:rsidP="00DE27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支持输入框输入设备名称、设备序列号进行模糊搜索；</w:t>
            </w:r>
          </w:p>
          <w:p w14:paraId="11BFF194" w14:textId="77777777" w:rsidR="003A2A05" w:rsidRDefault="003A2A05" w:rsidP="00DE27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A83CB92" w14:textId="77777777" w:rsidR="003A2A05" w:rsidRDefault="003A2A05" w:rsidP="003A2A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点击搜索后则列表下方显示搜索加载插画；</w:t>
            </w:r>
          </w:p>
          <w:p w14:paraId="4D255A7C" w14:textId="69DC0B58" w:rsidR="003A2A05" w:rsidRDefault="003A2A05" w:rsidP="003A2A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匹配到满足条件的设备则显示在下方，如果没有匹配结果，则显示空插画，提示：暂无搜索结果；</w:t>
            </w:r>
          </w:p>
          <w:p w14:paraId="7EB9CEF8" w14:textId="5D779515" w:rsidR="003A2A05" w:rsidRPr="003A2A05" w:rsidRDefault="003A2A05" w:rsidP="00DE27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清空搜索条件后，点击搜索，则显示所有可调设备信息。</w:t>
            </w:r>
          </w:p>
        </w:tc>
      </w:tr>
      <w:tr w:rsidR="002268FD" w:rsidRPr="00FA169F" w14:paraId="3F2790E5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5D65B32A" w14:textId="33A5999A" w:rsidR="002268FD" w:rsidRDefault="002268FD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异常说明</w:t>
            </w:r>
          </w:p>
        </w:tc>
        <w:tc>
          <w:tcPr>
            <w:tcW w:w="8480" w:type="dxa"/>
            <w:shd w:val="clear" w:color="auto" w:fill="auto"/>
          </w:tcPr>
          <w:p w14:paraId="695DAC4A" w14:textId="77777777" w:rsidR="0073133A" w:rsidRDefault="0073133A" w:rsidP="0073133A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5BF648F3" w14:textId="11CCE6B7" w:rsidR="002268FD" w:rsidRDefault="0073133A" w:rsidP="0073133A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上方页面内容：①当前平台还未创建任何租户时，所有字段数据值显示[</w:t>
            </w:r>
            <w:r>
              <w:t>-]</w:t>
            </w:r>
            <w:r>
              <w:rPr>
                <w:rFonts w:hint="eastAsia"/>
              </w:rPr>
              <w:t>；</w:t>
            </w:r>
          </w:p>
          <w:p w14:paraId="219729B4" w14:textId="35EA8B0D" w:rsidR="0073133A" w:rsidRPr="00FA169F" w:rsidRDefault="0073133A" w:rsidP="0073133A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下方</w:t>
            </w:r>
            <w:r w:rsidR="00666805">
              <w:rPr>
                <w:rFonts w:hint="eastAsia"/>
              </w:rPr>
              <w:t>设备清单</w:t>
            </w:r>
            <w:r>
              <w:rPr>
                <w:rFonts w:hint="eastAsia"/>
              </w:rPr>
              <w:t>内容：①当前平台还未创建任何租户时，下方则显示：暂无</w:t>
            </w:r>
            <w:r w:rsidR="00666805">
              <w:rPr>
                <w:rFonts w:hint="eastAsia"/>
              </w:rPr>
              <w:t>可调设备</w:t>
            </w:r>
            <w:r>
              <w:rPr>
                <w:rFonts w:hint="eastAsia"/>
              </w:rPr>
              <w:t>；</w:t>
            </w:r>
            <w:r w:rsidR="00666805">
              <w:rPr>
                <w:rFonts w:hint="eastAsia"/>
              </w:rPr>
              <w:t>小机器人的语言提示：当前无可调节设备（点击小助手可重新分析）</w:t>
            </w:r>
            <w:r w:rsidR="00666805" w:rsidRPr="00FA169F">
              <w:t xml:space="preserve"> </w:t>
            </w:r>
          </w:p>
        </w:tc>
      </w:tr>
    </w:tbl>
    <w:p w14:paraId="65281F11" w14:textId="2D3AB4BE" w:rsidR="00997F55" w:rsidRDefault="006D2E00" w:rsidP="00997F55">
      <w:r>
        <w:rPr>
          <w:noProof/>
        </w:rPr>
        <w:lastRenderedPageBreak/>
        <w:drawing>
          <wp:inline distT="0" distB="0" distL="0" distR="0" wp14:anchorId="4034A900" wp14:editId="28933812">
            <wp:extent cx="6642100" cy="4415790"/>
            <wp:effectExtent l="0" t="0" r="6350" b="3810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2"/>
        <w:tblW w:w="5000" w:type="pct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64"/>
        <w:gridCol w:w="8480"/>
      </w:tblGrid>
      <w:tr w:rsidR="00104FE9" w:rsidRPr="00C3682C" w14:paraId="73334899" w14:textId="77777777" w:rsidTr="00EF42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D5DCE4" w:themeFill="text2" w:themeFillTint="33"/>
            <w:vAlign w:val="center"/>
          </w:tcPr>
          <w:p w14:paraId="59AB369C" w14:textId="77777777" w:rsidR="00104FE9" w:rsidRPr="00C3682C" w:rsidRDefault="00104FE9" w:rsidP="00EF4232">
            <w:pPr>
              <w:jc w:val="center"/>
              <w:rPr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需求点</w:t>
            </w:r>
          </w:p>
        </w:tc>
        <w:tc>
          <w:tcPr>
            <w:tcW w:w="8480" w:type="dxa"/>
            <w:shd w:val="clear" w:color="auto" w:fill="D5DCE4" w:themeFill="text2" w:themeFillTint="33"/>
            <w:vAlign w:val="center"/>
          </w:tcPr>
          <w:p w14:paraId="185AEC98" w14:textId="77777777" w:rsidR="00104FE9" w:rsidRPr="00C3682C" w:rsidRDefault="00104FE9" w:rsidP="00EF42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需求说明</w:t>
            </w:r>
          </w:p>
        </w:tc>
      </w:tr>
      <w:tr w:rsidR="00104FE9" w:rsidRPr="00981C67" w14:paraId="6317A434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1751D6E" w14:textId="36148DE6" w:rsidR="00104FE9" w:rsidRPr="004038BD" w:rsidRDefault="008A6E29" w:rsidP="00EF4232">
            <w:pPr>
              <w:jc w:val="center"/>
              <w:rPr>
                <w:color w:val="0D0D0D" w:themeColor="text1" w:themeTint="F2"/>
                <w:sz w:val="24"/>
                <w:szCs w:val="40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租户列表</w:t>
            </w:r>
            <w:r w:rsidR="00104FE9">
              <w:rPr>
                <w:rFonts w:hint="eastAsia"/>
                <w:color w:val="0D0D0D" w:themeColor="text1" w:themeTint="F2"/>
                <w:sz w:val="22"/>
                <w:szCs w:val="36"/>
              </w:rPr>
              <w:t>页面说明</w:t>
            </w:r>
          </w:p>
        </w:tc>
        <w:tc>
          <w:tcPr>
            <w:tcW w:w="8480" w:type="dxa"/>
            <w:shd w:val="clear" w:color="auto" w:fill="auto"/>
          </w:tcPr>
          <w:p w14:paraId="54F6C493" w14:textId="77777777" w:rsidR="00104FE9" w:rsidRDefault="00104FE9" w:rsidP="00EF4232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页面说明</w:t>
            </w:r>
          </w:p>
          <w:p w14:paraId="520D4B89" w14:textId="05840FBE" w:rsidR="00104FE9" w:rsidRPr="00981C67" w:rsidRDefault="008A6E29" w:rsidP="008A6E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点击租户列表Tab，切换查看平台租户信息</w:t>
            </w:r>
          </w:p>
        </w:tc>
      </w:tr>
      <w:tr w:rsidR="00104FE9" w:rsidRPr="005E7C58" w14:paraId="656387DB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D034C23" w14:textId="2FF9DC32" w:rsidR="00104FE9" w:rsidRPr="004038BD" w:rsidRDefault="008A6E29" w:rsidP="00EF4232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租户列表</w:t>
            </w:r>
            <w:r w:rsidR="00104FE9" w:rsidRPr="004038BD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228CAE1D" w14:textId="3DB5E50D" w:rsidR="00104FE9" w:rsidRDefault="008A6E29" w:rsidP="00EF4232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列表</w:t>
            </w:r>
            <w:r w:rsidR="00104FE9">
              <w:rPr>
                <w:rFonts w:hint="eastAsia"/>
              </w:rPr>
              <w:t>字段说明</w:t>
            </w:r>
          </w:p>
          <w:p w14:paraId="6683B1E1" w14:textId="77777777" w:rsidR="00104FE9" w:rsidRDefault="00985254" w:rsidP="008A6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列表字段：租户简称、月度能源资产、年度能源资产、接入产品数、接入设备数、在线设备数、离线设备数、设备在线率、租户入驻时间</w:t>
            </w:r>
          </w:p>
          <w:p w14:paraId="2ADD42FB" w14:textId="77777777" w:rsidR="00985254" w:rsidRDefault="00985254" w:rsidP="008A6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</w:p>
          <w:p w14:paraId="58D84327" w14:textId="7571ACEF" w:rsidR="00985254" w:rsidRPr="00985254" w:rsidRDefault="00985254" w:rsidP="008A6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985254">
              <w:rPr>
                <w:rFonts w:hint="eastAsia"/>
                <w:szCs w:val="21"/>
              </w:rPr>
              <w:t>月度/年度能源资产：字段值文字突出；</w:t>
            </w:r>
            <w:r>
              <w:rPr>
                <w:rFonts w:hint="eastAsia"/>
                <w:szCs w:val="21"/>
              </w:rPr>
              <w:t>请U</w:t>
            </w:r>
            <w:r>
              <w:rPr>
                <w:szCs w:val="21"/>
              </w:rPr>
              <w:t>I</w:t>
            </w:r>
            <w:r>
              <w:rPr>
                <w:rFonts w:hint="eastAsia"/>
                <w:szCs w:val="21"/>
              </w:rPr>
              <w:t>出效果图</w:t>
            </w:r>
          </w:p>
          <w:p w14:paraId="51EF5B1C" w14:textId="7B0F2263" w:rsidR="00985254" w:rsidRPr="00985254" w:rsidRDefault="00985254" w:rsidP="008A6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985254">
              <w:rPr>
                <w:rFonts w:hint="eastAsia"/>
                <w:szCs w:val="21"/>
              </w:rPr>
              <w:t>设备在线率：使用三种色块区分，大于9</w:t>
            </w:r>
            <w:r w:rsidRPr="00985254">
              <w:rPr>
                <w:szCs w:val="21"/>
              </w:rPr>
              <w:t>0%</w:t>
            </w:r>
            <w:r w:rsidRPr="00985254">
              <w:rPr>
                <w:rFonts w:hint="eastAsia"/>
                <w:szCs w:val="21"/>
              </w:rPr>
              <w:t>，则用绿色块；6</w:t>
            </w:r>
            <w:r w:rsidRPr="00985254">
              <w:rPr>
                <w:szCs w:val="21"/>
              </w:rPr>
              <w:t>0-90%</w:t>
            </w:r>
            <w:r w:rsidRPr="00985254">
              <w:rPr>
                <w:rFonts w:hint="eastAsia"/>
                <w:szCs w:val="21"/>
              </w:rPr>
              <w:t>，则使用黄色块；剩余使用红色块；</w:t>
            </w:r>
            <w:r>
              <w:rPr>
                <w:rFonts w:hint="eastAsia"/>
                <w:szCs w:val="21"/>
              </w:rPr>
              <w:t>请U</w:t>
            </w:r>
            <w:r>
              <w:rPr>
                <w:szCs w:val="21"/>
              </w:rPr>
              <w:t>I</w:t>
            </w:r>
            <w:r>
              <w:rPr>
                <w:rFonts w:hint="eastAsia"/>
                <w:szCs w:val="21"/>
              </w:rPr>
              <w:t>出效果图</w:t>
            </w:r>
            <w:r w:rsidR="00DE2770">
              <w:rPr>
                <w:rFonts w:hint="eastAsia"/>
                <w:szCs w:val="21"/>
              </w:rPr>
              <w:t>；在线率保留一位小数点；</w:t>
            </w:r>
          </w:p>
          <w:p w14:paraId="6D33557D" w14:textId="7EA1E80C" w:rsidR="00985254" w:rsidRPr="005E7C58" w:rsidRDefault="00985254" w:rsidP="008A6E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985254">
              <w:rPr>
                <w:rFonts w:hint="eastAsia"/>
                <w:szCs w:val="21"/>
              </w:rPr>
              <w:t>租户入驻时间：时间格式：年月日；</w:t>
            </w:r>
          </w:p>
        </w:tc>
      </w:tr>
      <w:tr w:rsidR="00104FE9" w:rsidRPr="00653E3E" w14:paraId="1A26BDC4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365FC8AE" w14:textId="77777777" w:rsidR="00104FE9" w:rsidRPr="004038BD" w:rsidRDefault="00104FE9" w:rsidP="00EF4232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数据更新说明</w:t>
            </w:r>
          </w:p>
        </w:tc>
        <w:tc>
          <w:tcPr>
            <w:tcW w:w="8480" w:type="dxa"/>
            <w:shd w:val="clear" w:color="auto" w:fill="auto"/>
          </w:tcPr>
          <w:p w14:paraId="13A2992D" w14:textId="77777777" w:rsidR="00104FE9" w:rsidRDefault="00104FE9" w:rsidP="00EF4232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数据更新说明</w:t>
            </w:r>
          </w:p>
          <w:p w14:paraId="5FDAFE48" w14:textId="1FA7E0BA" w:rsidR="00985254" w:rsidRPr="00653E3E" w:rsidRDefault="00985254" w:rsidP="009852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单个租户数据，每分钟更新一次；月度/年度能源资产可每天凌晨更新一次；</w:t>
            </w:r>
          </w:p>
          <w:p w14:paraId="5EB67EAE" w14:textId="2A430FE7" w:rsidR="00104FE9" w:rsidRPr="00653E3E" w:rsidRDefault="00104FE9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4FE9" w:rsidRPr="00FA169F" w14:paraId="5FEF0513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5B4AD8E6" w14:textId="06650F00" w:rsidR="00104FE9" w:rsidRPr="004038BD" w:rsidRDefault="00104FE9" w:rsidP="00EF4232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排序说明</w:t>
            </w:r>
          </w:p>
        </w:tc>
        <w:tc>
          <w:tcPr>
            <w:tcW w:w="8480" w:type="dxa"/>
            <w:shd w:val="clear" w:color="auto" w:fill="auto"/>
          </w:tcPr>
          <w:p w14:paraId="616FE172" w14:textId="77777777" w:rsidR="00104FE9" w:rsidRDefault="00104FE9" w:rsidP="00EF4232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1C28AFDA" w14:textId="21DDD09F" w:rsidR="00104FE9" w:rsidRPr="00FA169F" w:rsidRDefault="00020239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65" w:author="李 国秀" w:date="2021-06-10T13:4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rFonts w:hint="eastAsia"/>
              </w:rPr>
              <w:t>根据租户入驻时间倒序排列；最新入驻的排前面；</w:t>
            </w:r>
          </w:p>
        </w:tc>
      </w:tr>
      <w:tr w:rsidR="00020239" w:rsidRPr="00FA169F" w14:paraId="22F69369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504CE453" w14:textId="07CAF22A" w:rsidR="00020239" w:rsidRDefault="00020239" w:rsidP="00EF4232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搜索说明</w:t>
            </w:r>
          </w:p>
        </w:tc>
        <w:tc>
          <w:tcPr>
            <w:tcW w:w="8480" w:type="dxa"/>
            <w:shd w:val="clear" w:color="auto" w:fill="auto"/>
          </w:tcPr>
          <w:p w14:paraId="6458F922" w14:textId="77777777" w:rsidR="00020239" w:rsidRDefault="00020239" w:rsidP="00EF4232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搜索说明</w:t>
            </w:r>
          </w:p>
          <w:p w14:paraId="3628DEA2" w14:textId="21886242" w:rsidR="00020239" w:rsidRDefault="00020239" w:rsidP="000202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可针对租户简称进行模糊匹配搜索；点击搜索后则列表下方显示搜索加载插画；</w:t>
            </w:r>
          </w:p>
          <w:p w14:paraId="3B6E8CBD" w14:textId="77777777" w:rsidR="00020239" w:rsidRDefault="00020239" w:rsidP="000202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匹配到满足条件的租户则显示在下方，如果没有匹配结果，则显示空插画，提示：暂无搜索结果；</w:t>
            </w:r>
          </w:p>
          <w:p w14:paraId="50912A80" w14:textId="77777777" w:rsidR="00020239" w:rsidRDefault="00020239" w:rsidP="000202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0E02BA1" w14:textId="29580E96" w:rsidR="00020239" w:rsidRPr="00020239" w:rsidRDefault="00020239" w:rsidP="000202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清空</w:t>
            </w:r>
            <w:r w:rsidR="00773F1B">
              <w:rPr>
                <w:rFonts w:hint="eastAsia"/>
              </w:rPr>
              <w:t>搜索条件后，点击搜索，则显示所有租户信息。</w:t>
            </w:r>
          </w:p>
        </w:tc>
      </w:tr>
      <w:tr w:rsidR="00104FE9" w:rsidRPr="00FA169F" w14:paraId="5569B228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6FA2A3A9" w14:textId="77777777" w:rsidR="00104FE9" w:rsidRDefault="00104FE9" w:rsidP="00EF4232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异常说明</w:t>
            </w:r>
          </w:p>
        </w:tc>
        <w:tc>
          <w:tcPr>
            <w:tcW w:w="8480" w:type="dxa"/>
            <w:shd w:val="clear" w:color="auto" w:fill="auto"/>
          </w:tcPr>
          <w:p w14:paraId="4D6D6A9A" w14:textId="77777777" w:rsidR="00104FE9" w:rsidRDefault="00104FE9" w:rsidP="00EF4232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799F7879" w14:textId="31019552" w:rsidR="00104FE9" w:rsidRDefault="00020239" w:rsidP="00EF4232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租户列表</w:t>
            </w:r>
            <w:r w:rsidR="00104FE9">
              <w:rPr>
                <w:rFonts w:hint="eastAsia"/>
              </w:rPr>
              <w:t>：①当前平台还未创建任何租户时，</w:t>
            </w:r>
            <w:r>
              <w:rPr>
                <w:rFonts w:hint="eastAsia"/>
              </w:rPr>
              <w:t>则显示空白插画，暂无租户</w:t>
            </w:r>
            <w:r w:rsidR="00104FE9">
              <w:rPr>
                <w:rFonts w:hint="eastAsia"/>
              </w:rPr>
              <w:t>；</w:t>
            </w:r>
          </w:p>
          <w:p w14:paraId="24CA3BCA" w14:textId="5DAC475D" w:rsidR="00020239" w:rsidRDefault="00020239" w:rsidP="00EF4232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租户字段：除租户简称字段外，其他字段没有数据时，则显示为[</w:t>
            </w:r>
            <w:r>
              <w:t>-]</w:t>
            </w:r>
            <w:r>
              <w:rPr>
                <w:rFonts w:hint="eastAsia"/>
              </w:rPr>
              <w:t>；</w:t>
            </w:r>
          </w:p>
          <w:p w14:paraId="75DDB4B0" w14:textId="559920D4" w:rsidR="00104FE9" w:rsidRPr="00FA169F" w:rsidRDefault="00104FE9" w:rsidP="00EF4232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3BC1BE1" w14:textId="62864839" w:rsidR="00104FE9" w:rsidRPr="00104FE9" w:rsidRDefault="00104FE9" w:rsidP="00997F55"/>
    <w:p w14:paraId="548DA978" w14:textId="77777777" w:rsidR="00104FE9" w:rsidRPr="004038BD" w:rsidRDefault="00104FE9" w:rsidP="00997F55"/>
    <w:p w14:paraId="2AE60F61" w14:textId="4D291680" w:rsidR="00C15799" w:rsidRDefault="00C15799" w:rsidP="00C15799">
      <w:pPr>
        <w:pStyle w:val="3"/>
      </w:pPr>
      <w:r>
        <w:rPr>
          <w:rFonts w:hint="eastAsia"/>
        </w:rPr>
        <w:t>概况（租户/普通用户视角）</w:t>
      </w:r>
    </w:p>
    <w:p w14:paraId="56E8D0FB" w14:textId="4D9DA14D" w:rsidR="00C15799" w:rsidRPr="004038BD" w:rsidRDefault="008C5B2A" w:rsidP="00C15799">
      <w:r>
        <w:rPr>
          <w:noProof/>
        </w:rPr>
        <w:drawing>
          <wp:inline distT="0" distB="0" distL="0" distR="0" wp14:anchorId="3341EDDA" wp14:editId="1D62045B">
            <wp:extent cx="6642100" cy="3712845"/>
            <wp:effectExtent l="0" t="0" r="6350" b="1905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17BB" w14:textId="60FA2E63" w:rsidR="00C15799" w:rsidRPr="004A697E" w:rsidRDefault="00A622C7" w:rsidP="00C15799">
      <w:pPr>
        <w:pStyle w:val="af0"/>
      </w:pPr>
      <w:r>
        <w:rPr>
          <w:rFonts w:hint="eastAsia"/>
        </w:rPr>
        <w:t xml:space="preserve"> </w:t>
      </w:r>
      <w:r>
        <w:t xml:space="preserve"> </w:t>
      </w:r>
      <w:r w:rsidR="00C15799">
        <w:rPr>
          <w:rFonts w:hint="eastAsia"/>
        </w:rPr>
        <w:t>图</w:t>
      </w:r>
      <w:r w:rsidR="00C15799">
        <w:t>2.</w:t>
      </w:r>
      <w:r w:rsidR="004A78A6">
        <w:t>2</w:t>
      </w:r>
      <w:r w:rsidR="00C15799">
        <w:t xml:space="preserve">-1 </w:t>
      </w:r>
      <w:r w:rsidR="00C15799">
        <w:rPr>
          <w:rFonts w:hint="eastAsia"/>
        </w:rPr>
        <w:t>概况（</w:t>
      </w:r>
      <w:r w:rsidR="004A78A6">
        <w:rPr>
          <w:rFonts w:hint="eastAsia"/>
        </w:rPr>
        <w:t>租户</w:t>
      </w:r>
      <w:r w:rsidR="004A78A6">
        <w:rPr>
          <w:rFonts w:hint="eastAsia"/>
        </w:rPr>
        <w:t>/</w:t>
      </w:r>
      <w:r w:rsidR="004A78A6">
        <w:rPr>
          <w:rFonts w:hint="eastAsia"/>
        </w:rPr>
        <w:t>普通用户</w:t>
      </w:r>
      <w:r w:rsidR="00C15799">
        <w:rPr>
          <w:rFonts w:hint="eastAsia"/>
        </w:rPr>
        <w:t>视角）</w:t>
      </w:r>
    </w:p>
    <w:tbl>
      <w:tblPr>
        <w:tblStyle w:val="12"/>
        <w:tblW w:w="5000" w:type="pct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64"/>
        <w:gridCol w:w="8480"/>
      </w:tblGrid>
      <w:tr w:rsidR="00C15799" w:rsidRPr="00C3682C" w14:paraId="2C53EBF0" w14:textId="77777777" w:rsidTr="009A26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D5DCE4" w:themeFill="text2" w:themeFillTint="33"/>
            <w:vAlign w:val="center"/>
          </w:tcPr>
          <w:p w14:paraId="4AE94603" w14:textId="77777777" w:rsidR="00C15799" w:rsidRPr="00C3682C" w:rsidRDefault="00C15799" w:rsidP="009A2631">
            <w:pPr>
              <w:jc w:val="center"/>
              <w:rPr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需求点</w:t>
            </w:r>
          </w:p>
        </w:tc>
        <w:tc>
          <w:tcPr>
            <w:tcW w:w="8480" w:type="dxa"/>
            <w:shd w:val="clear" w:color="auto" w:fill="D5DCE4" w:themeFill="text2" w:themeFillTint="33"/>
            <w:vAlign w:val="center"/>
          </w:tcPr>
          <w:p w14:paraId="722FBC33" w14:textId="77777777" w:rsidR="00C15799" w:rsidRPr="00C3682C" w:rsidRDefault="00C15799" w:rsidP="009A26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  <w:sz w:val="20"/>
                <w:szCs w:val="20"/>
              </w:rPr>
            </w:pPr>
            <w:r w:rsidRPr="00C3682C">
              <w:rPr>
                <w:rFonts w:hint="eastAsia"/>
                <w:color w:val="2F5496" w:themeColor="accent1" w:themeShade="BF"/>
                <w:sz w:val="20"/>
                <w:szCs w:val="20"/>
              </w:rPr>
              <w:t>需求说明</w:t>
            </w:r>
          </w:p>
        </w:tc>
      </w:tr>
      <w:tr w:rsidR="00C15799" w:rsidRPr="00981C67" w14:paraId="6BC906B1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2A8F0FF5" w14:textId="77777777" w:rsidR="00C15799" w:rsidRPr="004038BD" w:rsidRDefault="00C15799" w:rsidP="009A2631">
            <w:pPr>
              <w:jc w:val="center"/>
              <w:rPr>
                <w:color w:val="0D0D0D" w:themeColor="text1" w:themeTint="F2"/>
                <w:sz w:val="24"/>
                <w:szCs w:val="40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页面说明</w:t>
            </w:r>
          </w:p>
        </w:tc>
        <w:tc>
          <w:tcPr>
            <w:tcW w:w="8480" w:type="dxa"/>
            <w:shd w:val="clear" w:color="auto" w:fill="auto"/>
          </w:tcPr>
          <w:p w14:paraId="4D640591" w14:textId="77777777" w:rsidR="00C15799" w:rsidRDefault="00C15799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页面说明</w:t>
            </w:r>
          </w:p>
          <w:p w14:paraId="1136642B" w14:textId="31AA73A6" w:rsidR="00C15799" w:rsidRDefault="00C15799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</w:t>
            </w:r>
            <w:r w:rsidR="004A78A6">
              <w:rPr>
                <w:rFonts w:hint="eastAsia"/>
              </w:rPr>
              <w:t>租户用户、普通用户</w:t>
            </w:r>
            <w:r>
              <w:rPr>
                <w:rFonts w:hint="eastAsia"/>
              </w:rPr>
              <w:t>登录平台，查看概况，则展示该页面；</w:t>
            </w:r>
          </w:p>
          <w:p w14:paraId="6EAD8CF3" w14:textId="123C13EC" w:rsidR="00C15799" w:rsidRDefault="00C15799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上方展示内容有：</w:t>
            </w:r>
            <w:r w:rsidR="004A78A6">
              <w:rPr>
                <w:rFonts w:hint="eastAsia"/>
              </w:rPr>
              <w:t>当前</w:t>
            </w:r>
            <w:r>
              <w:rPr>
                <w:rFonts w:hint="eastAsia"/>
              </w:rPr>
              <w:t>租户</w:t>
            </w:r>
            <w:r w:rsidR="004A78A6">
              <w:rPr>
                <w:rFonts w:hint="eastAsia"/>
              </w:rPr>
              <w:t>下</w:t>
            </w:r>
            <w:r>
              <w:rPr>
                <w:rFonts w:hint="eastAsia"/>
              </w:rPr>
              <w:t>的接入的设备量、产品量、设备在离线情况、设备在线率；</w:t>
            </w:r>
            <w:r w:rsidR="008C5B2A">
              <w:rPr>
                <w:rFonts w:hint="eastAsia"/>
              </w:rPr>
              <w:t>月度能源资产、月度环比、年度能源资产、年度环比；接入网关设备、接入网关子设备、接入直连设备</w:t>
            </w:r>
          </w:p>
          <w:p w14:paraId="25D4FBE2" w14:textId="77777777" w:rsidR="008C5B2A" w:rsidRDefault="008C5B2A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305437C" w14:textId="79C2F05D" w:rsidR="00C15799" w:rsidRPr="004038BD" w:rsidRDefault="00C15799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下方展示</w:t>
            </w:r>
            <w:r w:rsidR="00A622C7">
              <w:rPr>
                <w:rFonts w:hint="eastAsia"/>
              </w:rPr>
              <w:t>内容：</w:t>
            </w:r>
            <w:r w:rsidR="004A78A6">
              <w:rPr>
                <w:rFonts w:hint="eastAsia"/>
              </w:rPr>
              <w:t>当前租户下</w:t>
            </w:r>
            <w:r w:rsidR="008C5B2A">
              <w:rPr>
                <w:rFonts w:hint="eastAsia"/>
              </w:rPr>
              <w:t>可柔性调节的电表设备清单</w:t>
            </w:r>
            <w:r>
              <w:rPr>
                <w:rFonts w:hint="eastAsia"/>
              </w:rPr>
              <w:t>；</w:t>
            </w:r>
          </w:p>
          <w:p w14:paraId="4BFAB39A" w14:textId="77777777" w:rsidR="00C15799" w:rsidRPr="00981C67" w:rsidRDefault="00C15799" w:rsidP="009A2631">
            <w:pPr>
              <w:pStyle w:val="1-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5799" w:rsidRPr="005E7C58" w14:paraId="48D465C6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A1295C9" w14:textId="5CC8DA78" w:rsidR="00C15799" w:rsidRPr="004038BD" w:rsidRDefault="00A622C7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字段</w:t>
            </w:r>
            <w:r w:rsidR="00C15799" w:rsidRPr="004038BD">
              <w:rPr>
                <w:rFonts w:hint="eastAsia"/>
                <w:color w:val="0D0D0D" w:themeColor="text1" w:themeTint="F2"/>
                <w:sz w:val="22"/>
                <w:szCs w:val="36"/>
              </w:rPr>
              <w:t>说明</w:t>
            </w:r>
          </w:p>
        </w:tc>
        <w:tc>
          <w:tcPr>
            <w:tcW w:w="8480" w:type="dxa"/>
            <w:shd w:val="clear" w:color="auto" w:fill="auto"/>
          </w:tcPr>
          <w:p w14:paraId="5608FFA2" w14:textId="77777777" w:rsidR="00C15799" w:rsidRDefault="00C15799" w:rsidP="009A263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  <w:p w14:paraId="6DF080E0" w14:textId="66E8497B" w:rsidR="00C15799" w:rsidRDefault="00C15799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接入产品</w:t>
            </w:r>
            <w:r w:rsidR="00A622C7">
              <w:rPr>
                <w:rFonts w:hint="eastAsia"/>
                <w:b/>
                <w:bCs/>
                <w:szCs w:val="21"/>
              </w:rPr>
              <w:t>数</w:t>
            </w:r>
            <w:r>
              <w:rPr>
                <w:rFonts w:hint="eastAsia"/>
                <w:szCs w:val="21"/>
              </w:rPr>
              <w:t>：统计</w:t>
            </w:r>
            <w:r w:rsidR="00A622C7">
              <w:rPr>
                <w:rFonts w:hint="eastAsia"/>
                <w:szCs w:val="21"/>
              </w:rPr>
              <w:t>当前</w:t>
            </w:r>
            <w:r>
              <w:rPr>
                <w:rFonts w:hint="eastAsia"/>
                <w:szCs w:val="21"/>
              </w:rPr>
              <w:t>租户下添加的产品数量，单位为个；</w:t>
            </w:r>
          </w:p>
          <w:p w14:paraId="7857E9C4" w14:textId="11DBB953" w:rsidR="00A622C7" w:rsidRPr="00A622C7" w:rsidRDefault="00A622C7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接入设备</w:t>
            </w:r>
            <w:r>
              <w:rPr>
                <w:rFonts w:hint="eastAsia"/>
                <w:b/>
                <w:bCs/>
                <w:szCs w:val="21"/>
              </w:rPr>
              <w:t>总数</w:t>
            </w:r>
            <w:r>
              <w:rPr>
                <w:rFonts w:hint="eastAsia"/>
                <w:szCs w:val="21"/>
              </w:rPr>
              <w:t>：统计当前租户下添加注册的设备数量累加做展示；单位为个，支持显示百万级数量；</w:t>
            </w:r>
          </w:p>
          <w:p w14:paraId="3E8CF5EE" w14:textId="74A8921A" w:rsidR="00C15799" w:rsidRDefault="00C15799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在线设备</w:t>
            </w:r>
            <w:r>
              <w:rPr>
                <w:rFonts w:hint="eastAsia"/>
                <w:szCs w:val="21"/>
              </w:rPr>
              <w:t>：统计</w:t>
            </w:r>
            <w:r w:rsidR="00A622C7">
              <w:rPr>
                <w:rFonts w:hint="eastAsia"/>
                <w:szCs w:val="21"/>
              </w:rPr>
              <w:t>当前</w:t>
            </w:r>
            <w:r>
              <w:rPr>
                <w:rFonts w:hint="eastAsia"/>
                <w:szCs w:val="21"/>
              </w:rPr>
              <w:t>租户下当前在线设备数量累加做展示；单位为个，支持显示百万级数量；</w:t>
            </w:r>
          </w:p>
          <w:p w14:paraId="40C37C4F" w14:textId="2CF5CBA6" w:rsidR="00C15799" w:rsidRDefault="00C15799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2268FD">
              <w:rPr>
                <w:rFonts w:hint="eastAsia"/>
                <w:b/>
                <w:bCs/>
                <w:szCs w:val="21"/>
              </w:rPr>
              <w:t>离线设备</w:t>
            </w:r>
            <w:r>
              <w:rPr>
                <w:rFonts w:hint="eastAsia"/>
                <w:szCs w:val="21"/>
              </w:rPr>
              <w:t>：统计</w:t>
            </w:r>
            <w:r w:rsidR="00A622C7">
              <w:rPr>
                <w:rFonts w:hint="eastAsia"/>
                <w:szCs w:val="21"/>
              </w:rPr>
              <w:t>当前</w:t>
            </w:r>
            <w:r>
              <w:rPr>
                <w:rFonts w:hint="eastAsia"/>
                <w:szCs w:val="21"/>
              </w:rPr>
              <w:t>租户下当前离线设备数量累加做展示；单位为个，支持显示百万级数量；</w:t>
            </w:r>
          </w:p>
          <w:p w14:paraId="6C925B9F" w14:textId="7677E46F" w:rsidR="00A622C7" w:rsidRDefault="00A622C7" w:rsidP="009A26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CF7F29">
              <w:rPr>
                <w:rFonts w:hint="eastAsia"/>
                <w:b/>
                <w:bCs/>
                <w:szCs w:val="21"/>
              </w:rPr>
              <w:t>设备在线率</w:t>
            </w:r>
            <w:r>
              <w:rPr>
                <w:rFonts w:hint="eastAsia"/>
                <w:szCs w:val="21"/>
              </w:rPr>
              <w:t>：</w:t>
            </w:r>
            <w:r w:rsidR="00CF7F29">
              <w:rPr>
                <w:rFonts w:hint="eastAsia"/>
                <w:szCs w:val="21"/>
              </w:rPr>
              <w:t>统计当前租户下设备在线率，当前在线设备/设备总数；保留1位小数点；</w:t>
            </w:r>
          </w:p>
          <w:p w14:paraId="19EA7F37" w14:textId="578C4A05" w:rsidR="00C15799" w:rsidRDefault="00C64A17" w:rsidP="00C64A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月度能源资产</w:t>
            </w:r>
            <w:r w:rsidRPr="00C64A17">
              <w:rPr>
                <w:rFonts w:hint="eastAsia"/>
                <w:szCs w:val="21"/>
              </w:rPr>
              <w:t>：</w:t>
            </w:r>
            <w:r w:rsidR="003B6DDB">
              <w:rPr>
                <w:rFonts w:hint="eastAsia"/>
                <w:szCs w:val="21"/>
              </w:rPr>
              <w:t>统计的是</w:t>
            </w:r>
            <w:r w:rsidR="003B6DDB">
              <w:rPr>
                <w:rFonts w:hint="eastAsia"/>
                <w:szCs w:val="21"/>
              </w:rPr>
              <w:t>当前</w:t>
            </w:r>
            <w:r w:rsidR="003B6DDB">
              <w:rPr>
                <w:rFonts w:hint="eastAsia"/>
                <w:szCs w:val="21"/>
              </w:rPr>
              <w:t>租户下，所有电表设备最新最大功率的总和；单位会有K</w:t>
            </w:r>
            <w:r w:rsidR="003B6DDB">
              <w:rPr>
                <w:szCs w:val="21"/>
              </w:rPr>
              <w:t>W</w:t>
            </w:r>
            <w:r w:rsidR="003B6DDB">
              <w:rPr>
                <w:rFonts w:hint="eastAsia"/>
                <w:szCs w:val="21"/>
              </w:rPr>
              <w:t>、M</w:t>
            </w:r>
            <w:r w:rsidR="003B6DDB">
              <w:rPr>
                <w:szCs w:val="21"/>
              </w:rPr>
              <w:t>W</w:t>
            </w:r>
            <w:r w:rsidR="003B6DDB">
              <w:rPr>
                <w:rFonts w:hint="eastAsia"/>
                <w:szCs w:val="21"/>
              </w:rPr>
              <w:t>、</w:t>
            </w:r>
            <w:r w:rsidR="003B6DDB">
              <w:rPr>
                <w:szCs w:val="21"/>
              </w:rPr>
              <w:t>GW</w:t>
            </w:r>
            <w:r w:rsidR="003B6DDB">
              <w:rPr>
                <w:rFonts w:hint="eastAsia"/>
                <w:szCs w:val="21"/>
              </w:rPr>
              <w:t>需要前端根据当前数值进行处理展示；</w:t>
            </w:r>
            <w:r w:rsidR="003B6DDB">
              <w:rPr>
                <w:rFonts w:hint="eastAsia"/>
                <w:b/>
                <w:bCs/>
                <w:color w:val="FF0000"/>
                <w:szCs w:val="21"/>
              </w:rPr>
              <w:t>环比则是对比上个月月度能源资产进行差值计算；小数点保留一位</w:t>
            </w:r>
          </w:p>
          <w:p w14:paraId="7B483FE1" w14:textId="2A035E47" w:rsidR="00C64A17" w:rsidRDefault="00C64A17" w:rsidP="00C64A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年度能源资产</w:t>
            </w:r>
            <w:r w:rsidRPr="00C64A17">
              <w:rPr>
                <w:rFonts w:hint="eastAsia"/>
                <w:szCs w:val="21"/>
              </w:rPr>
              <w:t>：</w:t>
            </w:r>
            <w:r w:rsidR="003B6DDB">
              <w:rPr>
                <w:rFonts w:hint="eastAsia"/>
                <w:szCs w:val="21"/>
              </w:rPr>
              <w:t>统计的是</w:t>
            </w:r>
            <w:r w:rsidR="003B6DDB">
              <w:rPr>
                <w:rFonts w:hint="eastAsia"/>
                <w:szCs w:val="21"/>
              </w:rPr>
              <w:t>当前</w:t>
            </w:r>
            <w:r w:rsidR="003B6DDB">
              <w:rPr>
                <w:rFonts w:hint="eastAsia"/>
                <w:szCs w:val="21"/>
              </w:rPr>
              <w:t>租户下，所有电表设备最新最大功率的总和；单位会有K</w:t>
            </w:r>
            <w:r w:rsidR="003B6DDB">
              <w:rPr>
                <w:szCs w:val="21"/>
              </w:rPr>
              <w:t>W</w:t>
            </w:r>
            <w:r w:rsidR="003B6DDB">
              <w:rPr>
                <w:rFonts w:hint="eastAsia"/>
                <w:szCs w:val="21"/>
              </w:rPr>
              <w:t>、M</w:t>
            </w:r>
            <w:r w:rsidR="003B6DDB">
              <w:rPr>
                <w:szCs w:val="21"/>
              </w:rPr>
              <w:t>W</w:t>
            </w:r>
            <w:r w:rsidR="003B6DDB">
              <w:rPr>
                <w:rFonts w:hint="eastAsia"/>
                <w:szCs w:val="21"/>
              </w:rPr>
              <w:t>、</w:t>
            </w:r>
            <w:r w:rsidR="003B6DDB">
              <w:rPr>
                <w:szCs w:val="21"/>
              </w:rPr>
              <w:t>GW</w:t>
            </w:r>
            <w:r w:rsidR="003B6DDB">
              <w:rPr>
                <w:rFonts w:hint="eastAsia"/>
                <w:szCs w:val="21"/>
              </w:rPr>
              <w:t>需要前端根据当前数值进行处理展示；</w:t>
            </w:r>
            <w:r w:rsidR="003B6DDB">
              <w:rPr>
                <w:rFonts w:hint="eastAsia"/>
                <w:b/>
                <w:bCs/>
                <w:color w:val="FF0000"/>
                <w:szCs w:val="21"/>
              </w:rPr>
              <w:t>环比则是对比上个月</w:t>
            </w:r>
            <w:r w:rsidR="003B6DDB">
              <w:rPr>
                <w:rFonts w:hint="eastAsia"/>
                <w:b/>
                <w:bCs/>
                <w:color w:val="FF0000"/>
                <w:szCs w:val="21"/>
              </w:rPr>
              <w:t>年</w:t>
            </w:r>
            <w:r w:rsidR="003B6DDB">
              <w:rPr>
                <w:rFonts w:hint="eastAsia"/>
                <w:b/>
                <w:bCs/>
                <w:color w:val="FF0000"/>
                <w:szCs w:val="21"/>
              </w:rPr>
              <w:t>度能源资产进行差值计算；小数点保留一位</w:t>
            </w:r>
          </w:p>
          <w:p w14:paraId="35FF96BA" w14:textId="5938D986" w:rsidR="00C64A17" w:rsidRDefault="00C64A17" w:rsidP="00C64A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lastRenderedPageBreak/>
              <w:t>接入网关设备</w:t>
            </w:r>
            <w:r w:rsidRPr="00C64A17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统计当前租户下网关设备数量；单位为个，使用环形百分比展示；</w:t>
            </w:r>
          </w:p>
          <w:p w14:paraId="3EFD32C7" w14:textId="6D1925B0" w:rsidR="00C64A17" w:rsidRDefault="00C64A17" w:rsidP="00C64A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接入网关子设备</w:t>
            </w:r>
            <w:r w:rsidRPr="00C64A17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统计当前租户下网关子设备数量；单位为个，使用环形百分比展示；</w:t>
            </w:r>
          </w:p>
          <w:p w14:paraId="4D336C73" w14:textId="1FA47DF8" w:rsidR="00C64A17" w:rsidRPr="005E7C58" w:rsidRDefault="00C64A17" w:rsidP="00C64A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接入直连设备</w:t>
            </w:r>
            <w:r w:rsidRPr="00C64A17">
              <w:rPr>
                <w:rFonts w:hint="eastAsia"/>
                <w:szCs w:val="21"/>
              </w:rPr>
              <w:t>：</w:t>
            </w:r>
            <w:r>
              <w:rPr>
                <w:rFonts w:hint="eastAsia"/>
                <w:szCs w:val="21"/>
              </w:rPr>
              <w:t>统计当前租户下直连设备数量；单位为个，使用环形百分比展示；</w:t>
            </w:r>
          </w:p>
        </w:tc>
      </w:tr>
      <w:tr w:rsidR="00C15799" w:rsidRPr="00653E3E" w14:paraId="550355AE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7512949" w14:textId="77777777" w:rsidR="00C15799" w:rsidRPr="004038BD" w:rsidRDefault="00C15799" w:rsidP="009A2631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lastRenderedPageBreak/>
              <w:t>数据更新说明</w:t>
            </w:r>
          </w:p>
        </w:tc>
        <w:tc>
          <w:tcPr>
            <w:tcW w:w="8480" w:type="dxa"/>
            <w:shd w:val="clear" w:color="auto" w:fill="auto"/>
          </w:tcPr>
          <w:p w14:paraId="1FA98C85" w14:textId="77777777" w:rsidR="00C15799" w:rsidRDefault="00C15799" w:rsidP="009A263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数据更新说明</w:t>
            </w:r>
          </w:p>
          <w:p w14:paraId="46808A3B" w14:textId="54FEB428" w:rsidR="00C15799" w:rsidRDefault="00C15799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接入设备量、接入产品、在线设备、离线设备、设备在线率</w:t>
            </w:r>
            <w:r w:rsidR="00AB57EB">
              <w:rPr>
                <w:rFonts w:hint="eastAsia"/>
              </w:rPr>
              <w:t>、接入网关设备、接入网关子设备、接入直连设</w:t>
            </w:r>
            <w:r>
              <w:rPr>
                <w:rFonts w:hint="eastAsia"/>
              </w:rPr>
              <w:t>将1</w:t>
            </w:r>
            <w:r w:rsidR="00F11443">
              <w:rPr>
                <w:rFonts w:hint="eastAsia"/>
              </w:rPr>
              <w:t>小时</w:t>
            </w:r>
            <w:r>
              <w:rPr>
                <w:rFonts w:hint="eastAsia"/>
              </w:rPr>
              <w:t>定时更新一次；</w:t>
            </w:r>
          </w:p>
          <w:p w14:paraId="4C43D0F3" w14:textId="543A3878" w:rsidR="00C15799" w:rsidRDefault="00AB57EB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月度能源资产、年度能资产每天凌晨1</w:t>
            </w:r>
            <w:r>
              <w:t>2</w:t>
            </w:r>
            <w:r>
              <w:rPr>
                <w:rFonts w:hint="eastAsia"/>
              </w:rPr>
              <w:t>点更新</w:t>
            </w:r>
            <w:r w:rsidR="00C15799">
              <w:rPr>
                <w:rFonts w:hint="eastAsia"/>
              </w:rPr>
              <w:t>；</w:t>
            </w:r>
          </w:p>
          <w:p w14:paraId="6EC34A39" w14:textId="694D32FD" w:rsidR="00C15799" w:rsidRPr="00653E3E" w:rsidRDefault="00C15799" w:rsidP="009A26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F4597" w:rsidRPr="00653E3E" w14:paraId="470D2B07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70760217" w14:textId="08B31580" w:rsidR="00DF4597" w:rsidRDefault="00DF4597" w:rsidP="00DF4597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设备清单说明</w:t>
            </w:r>
          </w:p>
        </w:tc>
        <w:tc>
          <w:tcPr>
            <w:tcW w:w="8480" w:type="dxa"/>
            <w:shd w:val="clear" w:color="auto" w:fill="auto"/>
          </w:tcPr>
          <w:p w14:paraId="594C939C" w14:textId="77777777" w:rsidR="00DF4597" w:rsidRDefault="00DF4597" w:rsidP="00DF459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  <w:p w14:paraId="69C7A5C8" w14:textId="77777777" w:rsidR="00DF4597" w:rsidRDefault="00DF4597" w:rsidP="00DF4597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展示：设备名称、设备序列号、在线状态、物理位置、最大功率、最小功率、可调负荷</w:t>
            </w:r>
          </w:p>
          <w:p w14:paraId="2B2FC8E4" w14:textId="77777777" w:rsidR="00DF4597" w:rsidRDefault="00DF4597" w:rsidP="00DF4597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33AA77F" w14:textId="77777777" w:rsidR="00DF4597" w:rsidRDefault="00DF4597" w:rsidP="00DF459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5C3896B7" w14:textId="77777777" w:rsidR="00DF4597" w:rsidRDefault="00DF4597" w:rsidP="00DF4597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查询出可调节设备后，根据可调负荷字段值，从大到小顺序排列；超过可展示区域，则翻页展示；</w:t>
            </w:r>
          </w:p>
          <w:p w14:paraId="7A3B1121" w14:textId="77777777" w:rsidR="00DF4597" w:rsidRDefault="00DF4597" w:rsidP="00AF00A2">
            <w:pPr>
              <w:pStyle w:val="1-"/>
              <w:numPr>
                <w:ilvl w:val="0"/>
                <w:numId w:val="0"/>
              </w:numPr>
              <w:ind w:left="284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4597" w:rsidRPr="00653E3E" w14:paraId="2BDB50EF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0C20A575" w14:textId="01FAD3AF" w:rsidR="00DF4597" w:rsidRDefault="00DF4597" w:rsidP="00DF4597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设备清单搜索说明</w:t>
            </w:r>
          </w:p>
        </w:tc>
        <w:tc>
          <w:tcPr>
            <w:tcW w:w="8480" w:type="dxa"/>
            <w:shd w:val="clear" w:color="auto" w:fill="auto"/>
          </w:tcPr>
          <w:p w14:paraId="0E9794F4" w14:textId="77777777" w:rsidR="00DF4597" w:rsidRDefault="00DF4597" w:rsidP="00DF459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搜索说明</w:t>
            </w:r>
          </w:p>
          <w:p w14:paraId="683A06D8" w14:textId="77777777" w:rsidR="00DF4597" w:rsidRDefault="00DF4597" w:rsidP="00DF4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支持根据在线状态字段筛选，默认选择全部；</w:t>
            </w:r>
          </w:p>
          <w:p w14:paraId="152571C6" w14:textId="77777777" w:rsidR="00DF4597" w:rsidRDefault="00DF4597" w:rsidP="00DF4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支持输入框输入设备名称、设备序列号进行模糊搜索；</w:t>
            </w:r>
          </w:p>
          <w:p w14:paraId="588A8295" w14:textId="77777777" w:rsidR="00DF4597" w:rsidRDefault="00DF4597" w:rsidP="00DF4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4C07D2C" w14:textId="77777777" w:rsidR="00DF4597" w:rsidRDefault="00DF4597" w:rsidP="00DF4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点击搜索后则列表下方显示搜索加载插画；</w:t>
            </w:r>
          </w:p>
          <w:p w14:paraId="778EE22A" w14:textId="77777777" w:rsidR="00DF4597" w:rsidRDefault="00DF4597" w:rsidP="00DF4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匹配到满足条件的设备则显示在下方，如果没有匹配结果，则显示空插画，提示：暂无搜索结果；</w:t>
            </w:r>
          </w:p>
          <w:p w14:paraId="5B782975" w14:textId="3F8755A7" w:rsidR="00DF4597" w:rsidRDefault="00DF4597" w:rsidP="00AF00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清空搜索条件后，点击搜索，则显示所有可调设备信息。</w:t>
            </w:r>
          </w:p>
        </w:tc>
      </w:tr>
      <w:tr w:rsidR="00DF4597" w:rsidRPr="00653E3E" w14:paraId="3201EEED" w14:textId="77777777" w:rsidTr="009A263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54D38831" w14:textId="15C280E2" w:rsidR="00DF4597" w:rsidRDefault="00DF4597" w:rsidP="00DF4597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上下行数据说明</w:t>
            </w:r>
          </w:p>
        </w:tc>
        <w:tc>
          <w:tcPr>
            <w:tcW w:w="8480" w:type="dxa"/>
            <w:shd w:val="clear" w:color="auto" w:fill="auto"/>
          </w:tcPr>
          <w:p w14:paraId="5ED8EDD9" w14:textId="77777777" w:rsidR="00DF4597" w:rsidRDefault="00DF4597" w:rsidP="00DF459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图表说明</w:t>
            </w:r>
          </w:p>
          <w:p w14:paraId="50BB4F5F" w14:textId="77777777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Y轴显示：根据当前所有时间段中，高于最大数据点的2</w:t>
            </w:r>
            <w:r>
              <w:t>0%</w:t>
            </w:r>
            <w:r>
              <w:rPr>
                <w:rFonts w:hint="eastAsia"/>
              </w:rPr>
              <w:t>作为Y轴最大坐标</w:t>
            </w:r>
          </w:p>
          <w:p w14:paraId="50BB68E3" w14:textId="77777777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  <w:r>
              <w:rPr>
                <w:rFonts w:hint="eastAsia"/>
              </w:rPr>
              <w:t>轴显示：最近一小时，则以一分钟为一个数据点展示曲线；X轴则根据前端展示效果可间隔展示；最近2</w:t>
            </w:r>
            <w:r>
              <w:t>4</w:t>
            </w:r>
            <w:r>
              <w:rPr>
                <w:rFonts w:hint="eastAsia"/>
              </w:rPr>
              <w:t>小时，则以一小时为一个数据点展示曲线；最近7天，则以一天为一个数据点展示曲线；最近3</w:t>
            </w:r>
            <w:r>
              <w:t>0</w:t>
            </w:r>
            <w:r>
              <w:rPr>
                <w:rFonts w:hint="eastAsia"/>
              </w:rPr>
              <w:t>天，则以一天为一个数据点展示曲线；</w:t>
            </w:r>
          </w:p>
          <w:p w14:paraId="45846114" w14:textId="77777777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FBDBB7A" w14:textId="40D42090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1AB8">
              <w:rPr>
                <w:rFonts w:hint="eastAsia"/>
                <w:b/>
                <w:bCs/>
              </w:rPr>
              <w:t>最近2</w:t>
            </w:r>
            <w:r w:rsidRPr="00721AB8">
              <w:rPr>
                <w:b/>
                <w:bCs/>
              </w:rPr>
              <w:t>4</w:t>
            </w:r>
            <w:r w:rsidRPr="00721AB8">
              <w:rPr>
                <w:rFonts w:hint="eastAsia"/>
                <w:b/>
                <w:bCs/>
              </w:rPr>
              <w:t>小时</w:t>
            </w:r>
            <w:r>
              <w:rPr>
                <w:rFonts w:hint="eastAsia"/>
              </w:rPr>
              <w:t>：切换至最近2</w:t>
            </w:r>
            <w:r>
              <w:t>4</w:t>
            </w:r>
            <w:r>
              <w:rPr>
                <w:rFonts w:hint="eastAsia"/>
              </w:rPr>
              <w:t>小时的时间以小时维度倒推展示2</w:t>
            </w:r>
            <w:r>
              <w:t>4</w:t>
            </w:r>
            <w:r>
              <w:rPr>
                <w:rFonts w:hint="eastAsia"/>
              </w:rPr>
              <w:t>小时的数据，包括当前小时；将1分钟更新一次数据；</w:t>
            </w:r>
          </w:p>
          <w:p w14:paraId="18E0BC1D" w14:textId="3CEC3C41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1AB8">
              <w:rPr>
                <w:rFonts w:hint="eastAsia"/>
                <w:b/>
                <w:bCs/>
              </w:rPr>
              <w:t>最近7天</w:t>
            </w:r>
            <w:r>
              <w:rPr>
                <w:rFonts w:hint="eastAsia"/>
              </w:rPr>
              <w:t>：切换至最近</w:t>
            </w:r>
            <w:r>
              <w:t>7</w:t>
            </w:r>
            <w:r>
              <w:rPr>
                <w:rFonts w:hint="eastAsia"/>
              </w:rPr>
              <w:t>天的时间以天维度倒推展示</w:t>
            </w:r>
            <w:r>
              <w:t>7</w:t>
            </w:r>
            <w:r>
              <w:rPr>
                <w:rFonts w:hint="eastAsia"/>
              </w:rPr>
              <w:t>天的数据，包括当前当天；将1分钟更新一次数据；</w:t>
            </w:r>
          </w:p>
          <w:p w14:paraId="3F19993F" w14:textId="6E41EC9E" w:rsidR="00DF4597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1AB8">
              <w:rPr>
                <w:rFonts w:hint="eastAsia"/>
                <w:b/>
                <w:bCs/>
              </w:rPr>
              <w:t>最近3</w:t>
            </w:r>
            <w:r w:rsidRPr="00721AB8">
              <w:rPr>
                <w:b/>
                <w:bCs/>
              </w:rPr>
              <w:t>0</w:t>
            </w:r>
            <w:r w:rsidRPr="00721AB8">
              <w:rPr>
                <w:rFonts w:hint="eastAsia"/>
                <w:b/>
                <w:bCs/>
              </w:rPr>
              <w:t>天</w:t>
            </w:r>
            <w:r>
              <w:rPr>
                <w:rFonts w:hint="eastAsia"/>
              </w:rPr>
              <w:t>：切换至最近</w:t>
            </w:r>
            <w:r>
              <w:t>30</w:t>
            </w:r>
            <w:r>
              <w:rPr>
                <w:rFonts w:hint="eastAsia"/>
              </w:rPr>
              <w:t>天的时间以天维度倒推展示</w:t>
            </w:r>
            <w:r>
              <w:t>30</w:t>
            </w:r>
            <w:r>
              <w:rPr>
                <w:rFonts w:hint="eastAsia"/>
              </w:rPr>
              <w:t>天的数据，包括当前当天；将1分钟更新一次数据；</w:t>
            </w:r>
          </w:p>
          <w:p w14:paraId="521CB2BD" w14:textId="710B00E3" w:rsidR="00DF4597" w:rsidRPr="0033221C" w:rsidRDefault="00DF4597" w:rsidP="00DF4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1AB8">
              <w:rPr>
                <w:rFonts w:hint="eastAsia"/>
                <w:b/>
                <w:bCs/>
              </w:rPr>
              <w:t>自定义</w:t>
            </w:r>
            <w:r>
              <w:rPr>
                <w:rFonts w:hint="eastAsia"/>
              </w:rPr>
              <w:t>：点击切换自定义后，则支持用户在时间空间上选择时间段，最大仅支持3</w:t>
            </w:r>
            <w:r>
              <w:t>0</w:t>
            </w:r>
            <w:r>
              <w:rPr>
                <w:rFonts w:hint="eastAsia"/>
              </w:rPr>
              <w:t>天的时间范围筛选；支持选择格式：年-月-日 时-分；选择开始时间后，在选择结束时间空间上超过3</w:t>
            </w:r>
            <w:r>
              <w:t>0</w:t>
            </w:r>
            <w:r>
              <w:rPr>
                <w:rFonts w:hint="eastAsia"/>
              </w:rPr>
              <w:t>天时间范围的时间段将置灰不可点；</w:t>
            </w:r>
          </w:p>
        </w:tc>
      </w:tr>
      <w:tr w:rsidR="00DF4597" w:rsidRPr="00FA169F" w14:paraId="236B24DE" w14:textId="77777777" w:rsidTr="009A26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4" w:type="dxa"/>
            <w:shd w:val="clear" w:color="auto" w:fill="F5F5F5"/>
            <w:vAlign w:val="center"/>
          </w:tcPr>
          <w:p w14:paraId="1FACB716" w14:textId="77777777" w:rsidR="00DF4597" w:rsidRDefault="00DF4597" w:rsidP="00DF4597">
            <w:pPr>
              <w:jc w:val="center"/>
              <w:rPr>
                <w:color w:val="0D0D0D" w:themeColor="text1" w:themeTint="F2"/>
                <w:sz w:val="22"/>
                <w:szCs w:val="36"/>
              </w:rPr>
            </w:pPr>
            <w:r>
              <w:rPr>
                <w:rFonts w:hint="eastAsia"/>
                <w:color w:val="0D0D0D" w:themeColor="text1" w:themeTint="F2"/>
                <w:sz w:val="22"/>
                <w:szCs w:val="36"/>
              </w:rPr>
              <w:t>异常说明</w:t>
            </w:r>
          </w:p>
        </w:tc>
        <w:tc>
          <w:tcPr>
            <w:tcW w:w="8480" w:type="dxa"/>
            <w:shd w:val="clear" w:color="auto" w:fill="auto"/>
          </w:tcPr>
          <w:p w14:paraId="3FF88E06" w14:textId="77777777" w:rsidR="00DF4597" w:rsidRDefault="00DF4597" w:rsidP="00DF459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排序说明</w:t>
            </w:r>
          </w:p>
          <w:p w14:paraId="3D6D5D83" w14:textId="6F7B4340" w:rsidR="00DF4597" w:rsidRDefault="00DF4597" w:rsidP="00DF4597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上方页面内容：字段数据为空时，则显示[</w:t>
            </w:r>
            <w:r>
              <w:t>-]</w:t>
            </w:r>
            <w:r>
              <w:rPr>
                <w:rFonts w:hint="eastAsia"/>
              </w:rPr>
              <w:t>；</w:t>
            </w:r>
          </w:p>
          <w:p w14:paraId="27A9428F" w14:textId="24E406D5" w:rsidR="00DF4597" w:rsidRPr="00FA169F" w:rsidRDefault="00DF4597" w:rsidP="00DF4597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下方内容：筛选时间段的图表数据为空时，则显示X</w:t>
            </w:r>
            <w:r>
              <w:t>Y</w:t>
            </w:r>
            <w:r>
              <w:rPr>
                <w:rFonts w:hint="eastAsia"/>
              </w:rPr>
              <w:t>轴空图表；</w:t>
            </w:r>
            <w:r w:rsidRPr="00FA169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如果只有一部分时间段有数据，则无数据时间段，补0显示</w:t>
            </w:r>
          </w:p>
        </w:tc>
      </w:tr>
    </w:tbl>
    <w:p w14:paraId="66496352" w14:textId="28742831" w:rsidR="00997F55" w:rsidRPr="00C15799" w:rsidRDefault="00997F55" w:rsidP="00997F55"/>
    <w:p w14:paraId="0B36ACC1" w14:textId="4B8E307E" w:rsidR="00997F55" w:rsidRDefault="00997F55" w:rsidP="00997F55"/>
    <w:p w14:paraId="28E73D72" w14:textId="4A2D18ED" w:rsidR="00997F55" w:rsidRDefault="00997F55" w:rsidP="00997F55"/>
    <w:p w14:paraId="3F22261F" w14:textId="77777777" w:rsidR="00997F55" w:rsidRPr="00997F55" w:rsidRDefault="00997F55" w:rsidP="00997F55"/>
    <w:p w14:paraId="7131CEB3" w14:textId="77777777" w:rsidR="00B7510A" w:rsidRDefault="00B7510A" w:rsidP="00B7510A">
      <w:pPr>
        <w:pStyle w:val="3"/>
      </w:pPr>
      <w:bookmarkStart w:id="66" w:name="_租户管理中心"/>
      <w:bookmarkEnd w:id="66"/>
      <w:r>
        <w:rPr>
          <w:rFonts w:hint="eastAsia"/>
        </w:rPr>
        <w:lastRenderedPageBreak/>
        <w:t>产品管理</w:t>
      </w:r>
    </w:p>
    <w:p w14:paraId="1ED3A171" w14:textId="2B42510C" w:rsidR="00B7510A" w:rsidRDefault="00B7510A" w:rsidP="00B7510A">
      <w:del w:id="67" w:author="李 国秀" w:date="2021-06-03T10:39:00Z">
        <w:r w:rsidRPr="00A9219C" w:rsidDel="009D2F19">
          <w:rPr>
            <w:noProof/>
          </w:rPr>
          <w:drawing>
            <wp:inline distT="0" distB="0" distL="0" distR="0" wp14:anchorId="6E24D585" wp14:editId="162041D0">
              <wp:extent cx="6642100" cy="3710940"/>
              <wp:effectExtent l="0" t="0" r="0" b="0"/>
              <wp:docPr id="500" name="图片 500" descr="图形用户界面, 应用程序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00" name="图片 500" descr="图形用户界面, 应用程序&#10;&#10;描述已自动生成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2100" cy="3710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 w:rsidR="00F539AD">
        <w:rPr>
          <w:noProof/>
        </w:rPr>
        <w:drawing>
          <wp:inline distT="0" distB="0" distL="0" distR="0" wp14:anchorId="2A2C0EEE" wp14:editId="4C68AE66">
            <wp:extent cx="6642100" cy="4414520"/>
            <wp:effectExtent l="0" t="0" r="6350" b="508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BA2" w14:textId="3A173AFE" w:rsidR="00B7510A" w:rsidRDefault="00B7510A" w:rsidP="00B7510A">
      <w:pPr>
        <w:pStyle w:val="af0"/>
      </w:pPr>
      <w:r>
        <w:rPr>
          <w:rFonts w:hint="eastAsia"/>
        </w:rPr>
        <w:t>图</w:t>
      </w:r>
      <w:r w:rsidR="00F539AD">
        <w:t>4</w:t>
      </w:r>
      <w:r>
        <w:t xml:space="preserve">.4.1-1 </w:t>
      </w:r>
      <w:r>
        <w:rPr>
          <w:rFonts w:hint="eastAsia"/>
        </w:rPr>
        <w:t>产品管理原型图</w:t>
      </w:r>
    </w:p>
    <w:p w14:paraId="6B61D670" w14:textId="77777777" w:rsidR="00B7510A" w:rsidRDefault="00B7510A" w:rsidP="00B7510A">
      <w:pPr>
        <w:pStyle w:val="5-"/>
      </w:pPr>
      <w:r>
        <w:rPr>
          <w:rFonts w:hint="eastAsia"/>
        </w:rPr>
        <w:t>页面说明</w:t>
      </w:r>
    </w:p>
    <w:p w14:paraId="236C768F" w14:textId="0914B1D1" w:rsidR="00B7510A" w:rsidRDefault="00B7510A" w:rsidP="00B7510A">
      <w:pPr>
        <w:ind w:left="420"/>
      </w:pPr>
      <w:r>
        <w:rPr>
          <w:rFonts w:hint="eastAsia"/>
        </w:rPr>
        <w:t>产品管理页面右上角展示当前应用产品数量，每个应用的产品数量上限为1</w:t>
      </w:r>
      <w:r>
        <w:t>00</w:t>
      </w:r>
      <w:r>
        <w:rPr>
          <w:rFonts w:hint="eastAsia"/>
        </w:rPr>
        <w:t>个，包括新增、导入产品。</w:t>
      </w:r>
    </w:p>
    <w:p w14:paraId="75C97D98" w14:textId="77777777" w:rsidR="00B7510A" w:rsidRDefault="00B7510A" w:rsidP="00B7510A">
      <w:pPr>
        <w:pStyle w:val="2-"/>
        <w:numPr>
          <w:ilvl w:val="0"/>
          <w:numId w:val="34"/>
        </w:numPr>
        <w:ind w:right="180"/>
      </w:pPr>
      <w:r>
        <w:rPr>
          <w:rFonts w:hint="eastAsia"/>
        </w:rPr>
        <w:t>交互说明</w:t>
      </w:r>
    </w:p>
    <w:p w14:paraId="4DE41BBE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左上角为页面标题，后续不再赘述</w:t>
      </w:r>
    </w:p>
    <w:p w14:paraId="430914AD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进入页面时，下方产品卡片区域播放加载动画，加载完成后，展示产品卡片</w:t>
      </w:r>
    </w:p>
    <w:p w14:paraId="4E6B03B8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产品按照创建时间进行排序</w:t>
      </w:r>
    </w:p>
    <w:p w14:paraId="7A7A7FA2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页面以滚动形式加载，往下滚动时再加载一页。</w:t>
      </w:r>
    </w:p>
    <w:p w14:paraId="487F693B" w14:textId="77777777" w:rsidR="00B7510A" w:rsidRDefault="00B7510A" w:rsidP="00B7510A">
      <w:pPr>
        <w:pStyle w:val="2-"/>
        <w:ind w:right="180"/>
      </w:pPr>
      <w:r>
        <w:rPr>
          <w:rFonts w:hint="eastAsia"/>
        </w:rPr>
        <w:t>异常说明</w:t>
      </w:r>
    </w:p>
    <w:p w14:paraId="5AF4CE2E" w14:textId="77777777" w:rsidR="00B7510A" w:rsidRPr="00A532B2" w:rsidRDefault="00B7510A" w:rsidP="00B7510A">
      <w:pPr>
        <w:pStyle w:val="aff1"/>
        <w:ind w:left="360" w:right="180"/>
      </w:pPr>
      <w:r w:rsidRPr="00A532B2">
        <w:rPr>
          <w:rFonts w:hint="eastAsia"/>
        </w:rPr>
        <w:t>当页面无产品时，显示空状态插画。提示文字：暂无产品，在上方新增产品</w:t>
      </w:r>
    </w:p>
    <w:p w14:paraId="7C969B11" w14:textId="77777777" w:rsidR="00B7510A" w:rsidRPr="00A532B2" w:rsidRDefault="00B7510A" w:rsidP="00B7510A"/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14556BDE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38C7CBA5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3DC4524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34D3CFC0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C17EBCE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产品卡片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CBE149B" w14:textId="77777777" w:rsidR="00B7510A" w:rsidRPr="00952E98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点击产品卡片区域，跳转至该产品的详细内容</w:t>
            </w:r>
          </w:p>
          <w:p w14:paraId="13293ED3" w14:textId="77777777" w:rsidR="00B7510A" w:rsidRPr="00F63928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F63928">
              <w:rPr>
                <w:rFonts w:hint="eastAsia"/>
                <w:b/>
                <w:bCs/>
              </w:rPr>
              <w:t>卡片显示字段</w:t>
            </w:r>
            <w:r>
              <w:rPr>
                <w:rFonts w:hint="eastAsia"/>
                <w:b/>
                <w:bCs/>
              </w:rPr>
              <w:t>：</w:t>
            </w:r>
          </w:p>
          <w:p w14:paraId="305BE731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t>产品名称：</w:t>
            </w:r>
            <w:r>
              <w:rPr>
                <w:rFonts w:hint="eastAsia"/>
              </w:rPr>
              <w:t>展示当前产品名称，超过显示范围时跨行显示，最多两行。最多</w:t>
            </w:r>
            <w:r>
              <w:t>20</w:t>
            </w:r>
            <w:r>
              <w:rPr>
                <w:rFonts w:hint="eastAsia"/>
              </w:rPr>
              <w:t>个字</w:t>
            </w:r>
          </w:p>
          <w:p w14:paraId="50C101AA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t>产品标识符：</w:t>
            </w:r>
            <w:r>
              <w:rPr>
                <w:rFonts w:hint="eastAsia"/>
              </w:rPr>
              <w:t>展示当前产品标识符。最多展示到产品卡片的1</w:t>
            </w:r>
            <w:r>
              <w:t>60</w:t>
            </w:r>
            <w:r>
              <w:rPr>
                <w:rFonts w:hint="eastAsia"/>
              </w:rPr>
              <w:t>px区域，，超出请缺省展示，鼠标Hover时展示全部；</w:t>
            </w:r>
            <w:r w:rsidRPr="003D2F7A">
              <w:rPr>
                <w:noProof/>
              </w:rPr>
              <w:drawing>
                <wp:inline distT="0" distB="0" distL="0" distR="0" wp14:anchorId="1AB7C291" wp14:editId="16B006F3">
                  <wp:extent cx="1036171" cy="520117"/>
                  <wp:effectExtent l="0" t="0" r="5715" b="63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90" cy="52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9BFCF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t>产品设备个数：</w:t>
            </w:r>
            <w:r>
              <w:rPr>
                <w:rFonts w:hint="eastAsia"/>
              </w:rPr>
              <w:t>展示当前产品的设备个数。</w:t>
            </w:r>
          </w:p>
          <w:p w14:paraId="702E21CE" w14:textId="40C3E336" w:rsidR="00B7510A" w:rsidRPr="002A18EC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lastRenderedPageBreak/>
              <w:t>产品类型：</w:t>
            </w:r>
            <w:r>
              <w:rPr>
                <w:rFonts w:hint="eastAsia"/>
              </w:rPr>
              <w:t>产品类型分为直连、网关、子设备三种类型，创建产品时已定义。</w:t>
            </w:r>
          </w:p>
        </w:tc>
      </w:tr>
      <w:tr w:rsidR="00B7510A" w14:paraId="01BB3BEF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902DCD9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新增产品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DDF38B1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点击左上角新增产品，弹出新增产品弹窗。</w:t>
            </w:r>
          </w:p>
          <w:p w14:paraId="178E9932" w14:textId="35428693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 </w:t>
            </w:r>
            <w:r w:rsidR="00F539AD">
              <w:rPr>
                <w:noProof/>
              </w:rPr>
              <w:drawing>
                <wp:inline distT="0" distB="0" distL="0" distR="0" wp14:anchorId="54317DC8" wp14:editId="1DAB9BEC">
                  <wp:extent cx="2805715" cy="4365171"/>
                  <wp:effectExtent l="0" t="0" r="0" b="0"/>
                  <wp:docPr id="587" name="图片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270" cy="43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7E429" w14:textId="0A791F21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t>产品名称</w:t>
            </w:r>
            <w:r>
              <w:rPr>
                <w:rFonts w:hint="eastAsia"/>
              </w:rPr>
              <w:t>：必填项，</w:t>
            </w:r>
            <w:r>
              <w:t>20</w:t>
            </w:r>
            <w:r>
              <w:rPr>
                <w:rFonts w:hint="eastAsia"/>
              </w:rPr>
              <w:t>个字以内，输入字符不做限制。</w:t>
            </w:r>
            <w:del w:id="68" w:author="zhang ling" w:date="2021-04-22T17:20:00Z">
              <w:r w:rsidDel="000857A1">
                <w:rPr>
                  <w:rFonts w:hint="eastAsia"/>
                </w:rPr>
                <w:delText>单个应用下，名称不允许重复。</w:delText>
              </w:r>
            </w:del>
            <w:r>
              <w:rPr>
                <w:rFonts w:hint="eastAsia"/>
              </w:rPr>
              <w:t>异常提示：仅</w:t>
            </w:r>
            <w:r w:rsidR="00F539AD">
              <w:rPr>
                <w:rFonts w:hint="eastAsia"/>
              </w:rPr>
              <w:t>支持</w:t>
            </w:r>
            <w:r>
              <w:t>20</w:t>
            </w:r>
            <w:r>
              <w:rPr>
                <w:rFonts w:hint="eastAsia"/>
              </w:rPr>
              <w:t>个</w:t>
            </w:r>
            <w:r w:rsidR="00F539AD">
              <w:rPr>
                <w:rFonts w:hint="eastAsia"/>
              </w:rPr>
              <w:t>字符</w:t>
            </w:r>
            <w:r>
              <w:rPr>
                <w:rFonts w:hint="eastAsia"/>
              </w:rPr>
              <w:t>以内</w:t>
            </w:r>
            <w:del w:id="69" w:author="zhang ling" w:date="2021-04-22T17:20:00Z">
              <w:r w:rsidDel="000857A1">
                <w:rPr>
                  <w:rFonts w:hint="eastAsia"/>
                </w:rPr>
                <w:delText>，不允许重复；其中包括不能与行业模块注册的产品名称重复，如果冲突，异常提示：产品名称与行业模块注册的产品名称重复！</w:delText>
              </w:r>
            </w:del>
          </w:p>
          <w:p w14:paraId="11B62ACD" w14:textId="42BB0507" w:rsidR="00F93E9E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F63928">
              <w:rPr>
                <w:rFonts w:hint="eastAsia"/>
                <w:b/>
                <w:bCs/>
              </w:rPr>
              <w:t>产品标识符</w:t>
            </w:r>
            <w:r>
              <w:rPr>
                <w:rFonts w:hint="eastAsia"/>
              </w:rPr>
              <w:t>：</w:t>
            </w:r>
            <w:r w:rsidR="00F93E9E">
              <w:rPr>
                <w:rFonts w:hint="eastAsia"/>
              </w:rPr>
              <w:t>非</w:t>
            </w:r>
            <w:r w:rsidRPr="00F63928">
              <w:rPr>
                <w:rFonts w:hint="eastAsia"/>
                <w:szCs w:val="21"/>
              </w:rPr>
              <w:t>必填项，</w:t>
            </w:r>
            <w:r w:rsidR="00F539AD">
              <w:rPr>
                <w:rFonts w:hint="eastAsia"/>
                <w:szCs w:val="21"/>
              </w:rPr>
              <w:t>租户下唯一</w:t>
            </w:r>
            <w:r>
              <w:rPr>
                <w:rFonts w:hint="eastAsia"/>
                <w:szCs w:val="21"/>
              </w:rPr>
              <w:t>，不允许重复。</w:t>
            </w:r>
            <w:r w:rsidRPr="00F63928">
              <w:rPr>
                <w:rFonts w:hint="eastAsia"/>
                <w:szCs w:val="21"/>
              </w:rPr>
              <w:t>长度为</w:t>
            </w:r>
            <w:r w:rsidRPr="00F63928">
              <w:rPr>
                <w:szCs w:val="21"/>
              </w:rPr>
              <w:t>50</w:t>
            </w:r>
            <w:r w:rsidRPr="00F63928">
              <w:rPr>
                <w:rFonts w:hint="eastAsia"/>
                <w:szCs w:val="21"/>
              </w:rPr>
              <w:t>个字符以内，只允许字母数字加下划线三种。异常在输入框下方提示：仅支持</w:t>
            </w:r>
            <w:r w:rsidRPr="00F63928">
              <w:rPr>
                <w:szCs w:val="21"/>
              </w:rPr>
              <w:t>50</w:t>
            </w:r>
            <w:r w:rsidRPr="00F63928">
              <w:rPr>
                <w:rFonts w:hint="eastAsia"/>
                <w:szCs w:val="21"/>
              </w:rPr>
              <w:t>个字符以内（字母、数字、下划线）</w:t>
            </w:r>
            <w:r w:rsidR="00F93E9E">
              <w:rPr>
                <w:rFonts w:hint="eastAsia"/>
                <w:szCs w:val="21"/>
              </w:rPr>
              <w:t xml:space="preserve">；如果不填写，则由系统根据规则自动生成（数字+字母 </w:t>
            </w:r>
            <w:r w:rsidR="00F93E9E">
              <w:rPr>
                <w:szCs w:val="21"/>
              </w:rPr>
              <w:t>16</w:t>
            </w:r>
            <w:r w:rsidR="00F93E9E">
              <w:rPr>
                <w:rFonts w:hint="eastAsia"/>
                <w:szCs w:val="21"/>
              </w:rPr>
              <w:t>字符随机组合）</w:t>
            </w:r>
          </w:p>
          <w:p w14:paraId="0CF3ACB2" w14:textId="2A714BF4" w:rsidR="00B7510A" w:rsidRPr="00F93E9E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F63928">
              <w:rPr>
                <w:rFonts w:hint="eastAsia"/>
                <w:b/>
                <w:bCs/>
              </w:rPr>
              <w:t>所属类型：</w:t>
            </w:r>
            <w:r>
              <w:rPr>
                <w:rFonts w:hint="eastAsia"/>
              </w:rPr>
              <w:t>必填项，直联设备，网关设备，网关子设备三种选择。选择网关子设备后，需下拉多选所属网关产品。选项为当前应用中的网关产品。</w:t>
            </w:r>
            <w:r w:rsidR="00F93E9E">
              <w:rPr>
                <w:rFonts w:hint="eastAsia"/>
              </w:rPr>
              <w:t>默认不选中</w:t>
            </w:r>
          </w:p>
          <w:p w14:paraId="7B34EE1F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768A">
              <w:rPr>
                <w:noProof/>
              </w:rPr>
              <w:drawing>
                <wp:inline distT="0" distB="0" distL="0" distR="0" wp14:anchorId="2CA4FFB3" wp14:editId="50F24C32">
                  <wp:extent cx="3019826" cy="835064"/>
                  <wp:effectExtent l="0" t="0" r="3175" b="317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97" cy="84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E98B5" w14:textId="679E6603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3928">
              <w:rPr>
                <w:rFonts w:hint="eastAsia"/>
                <w:b/>
                <w:bCs/>
              </w:rPr>
              <w:t>厂商：</w:t>
            </w:r>
            <w:r>
              <w:rPr>
                <w:rFonts w:hint="eastAsia"/>
              </w:rPr>
              <w:t>必填项，1</w:t>
            </w:r>
            <w:r>
              <w:t>6</w:t>
            </w:r>
            <w:r>
              <w:rPr>
                <w:rFonts w:hint="eastAsia"/>
              </w:rPr>
              <w:t>个</w:t>
            </w:r>
            <w:r w:rsidR="00F93E9E">
              <w:rPr>
                <w:rFonts w:hint="eastAsia"/>
              </w:rPr>
              <w:t>字符</w:t>
            </w:r>
            <w:r>
              <w:rPr>
                <w:rFonts w:hint="eastAsia"/>
              </w:rPr>
              <w:t>以内，输入字符不做限制。异常提示：仅1</w:t>
            </w:r>
            <w:r>
              <w:t>6</w:t>
            </w:r>
            <w:r>
              <w:rPr>
                <w:rFonts w:hint="eastAsia"/>
              </w:rPr>
              <w:t>个</w:t>
            </w:r>
            <w:r w:rsidR="00F93E9E">
              <w:rPr>
                <w:rFonts w:hint="eastAsia"/>
              </w:rPr>
              <w:t>字符</w:t>
            </w:r>
            <w:r>
              <w:rPr>
                <w:rFonts w:hint="eastAsia"/>
              </w:rPr>
              <w:t>以内</w:t>
            </w:r>
          </w:p>
          <w:p w14:paraId="04E54095" w14:textId="7D3A5AD1" w:rsidR="00B7510A" w:rsidRPr="00A44B93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93">
              <w:rPr>
                <w:rFonts w:hint="eastAsia"/>
                <w:b/>
                <w:bCs/>
              </w:rPr>
              <w:t>产品型号：</w:t>
            </w:r>
            <w:r>
              <w:rPr>
                <w:rFonts w:hint="eastAsia"/>
              </w:rPr>
              <w:t>必填项，</w:t>
            </w:r>
            <w:r>
              <w:t>64</w:t>
            </w:r>
            <w:r>
              <w:rPr>
                <w:rFonts w:hint="eastAsia"/>
              </w:rPr>
              <w:t>个</w:t>
            </w:r>
            <w:r w:rsidR="00F93E9E">
              <w:rPr>
                <w:rFonts w:hint="eastAsia"/>
              </w:rPr>
              <w:t>字符</w:t>
            </w:r>
            <w:r>
              <w:rPr>
                <w:rFonts w:hint="eastAsia"/>
              </w:rPr>
              <w:t>以内，输入字符不做限制。异常提示：仅</w:t>
            </w:r>
            <w:r>
              <w:t>64</w:t>
            </w:r>
            <w:r>
              <w:rPr>
                <w:rFonts w:hint="eastAsia"/>
              </w:rPr>
              <w:t>个</w:t>
            </w:r>
            <w:r w:rsidR="00F93E9E">
              <w:rPr>
                <w:rFonts w:hint="eastAsia"/>
              </w:rPr>
              <w:t>字符</w:t>
            </w:r>
            <w:r>
              <w:rPr>
                <w:rFonts w:hint="eastAsia"/>
              </w:rPr>
              <w:t>以内。</w:t>
            </w:r>
          </w:p>
          <w:p w14:paraId="69EB4C06" w14:textId="325DA67F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A44B93">
              <w:rPr>
                <w:rFonts w:hint="eastAsia"/>
                <w:b/>
                <w:bCs/>
              </w:rPr>
              <w:t>型号标识符：</w:t>
            </w:r>
            <w:r>
              <w:rPr>
                <w:rFonts w:hint="eastAsia"/>
                <w:szCs w:val="21"/>
              </w:rPr>
              <w:t>必填项，长度为</w:t>
            </w:r>
            <w:r>
              <w:rPr>
                <w:szCs w:val="21"/>
              </w:rPr>
              <w:t>64</w:t>
            </w:r>
            <w:r>
              <w:rPr>
                <w:rFonts w:hint="eastAsia"/>
                <w:szCs w:val="21"/>
              </w:rPr>
              <w:t xml:space="preserve">个字符以内，允许字母、数字、横杠 </w:t>
            </w:r>
            <w:r>
              <w:rPr>
                <w:szCs w:val="21"/>
              </w:rPr>
              <w:t xml:space="preserve">- </w:t>
            </w:r>
            <w:r>
              <w:rPr>
                <w:rFonts w:hint="eastAsia"/>
                <w:szCs w:val="21"/>
              </w:rPr>
              <w:t>、斜杠/、下划线。异常在输入框下方提示：仅支持</w:t>
            </w:r>
            <w:r>
              <w:rPr>
                <w:szCs w:val="21"/>
              </w:rPr>
              <w:t>64</w:t>
            </w:r>
            <w:r>
              <w:rPr>
                <w:rFonts w:hint="eastAsia"/>
                <w:szCs w:val="21"/>
              </w:rPr>
              <w:t>个字符以内（字母、数字、下划线、横杠、斜杠）</w:t>
            </w:r>
          </w:p>
          <w:p w14:paraId="4DC922CA" w14:textId="32E5967A" w:rsidR="007F0F1D" w:rsidRDefault="007F0F1D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0F1D">
              <w:rPr>
                <w:rFonts w:hint="eastAsia"/>
                <w:b/>
                <w:bCs/>
                <w:szCs w:val="21"/>
              </w:rPr>
              <w:t>联网方式</w:t>
            </w:r>
            <w:r>
              <w:rPr>
                <w:rFonts w:hint="eastAsia"/>
                <w:szCs w:val="21"/>
              </w:rPr>
              <w:t>：必填项，点击下拉框展示：以太网、2</w:t>
            </w:r>
            <w:r>
              <w:rPr>
                <w:szCs w:val="21"/>
              </w:rPr>
              <w:t>G/3G/4G</w:t>
            </w:r>
            <w:r>
              <w:rPr>
                <w:rFonts w:hint="eastAsia"/>
                <w:szCs w:val="21"/>
              </w:rPr>
              <w:t>、N</w:t>
            </w:r>
            <w:r>
              <w:rPr>
                <w:szCs w:val="21"/>
              </w:rPr>
              <w:t>B</w:t>
            </w:r>
            <w:r w:rsidR="00335022">
              <w:rPr>
                <w:rFonts w:hint="eastAsia"/>
                <w:szCs w:val="21"/>
              </w:rPr>
              <w:t>、WiFi等，后续持续更新；异常提示：请选择联网方式；</w:t>
            </w:r>
          </w:p>
          <w:p w14:paraId="02D06F5B" w14:textId="6CAABDD3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93">
              <w:rPr>
                <w:rFonts w:hint="eastAsia"/>
                <w:b/>
                <w:bCs/>
              </w:rPr>
              <w:t>接入</w:t>
            </w:r>
            <w:r w:rsidR="007F0F1D">
              <w:rPr>
                <w:rFonts w:hint="eastAsia"/>
                <w:b/>
                <w:bCs/>
              </w:rPr>
              <w:t>协议</w:t>
            </w:r>
            <w:r w:rsidRPr="00A44B93">
              <w:rPr>
                <w:rFonts w:hint="eastAsia"/>
                <w:b/>
                <w:bCs/>
              </w:rPr>
              <w:t>：</w:t>
            </w:r>
            <w:r w:rsidR="007F0F1D">
              <w:rPr>
                <w:rFonts w:hint="eastAsia"/>
              </w:rPr>
              <w:t>必填项，点击下拉框展示：M</w:t>
            </w:r>
            <w:r w:rsidR="007F0F1D">
              <w:t>QTT</w:t>
            </w:r>
            <w:r w:rsidR="007F0F1D">
              <w:rPr>
                <w:rFonts w:hint="eastAsia"/>
              </w:rPr>
              <w:t>、Https，后续持续更新；异常提示：请选择接入协议！</w:t>
            </w:r>
            <w:r>
              <w:rPr>
                <w:rFonts w:hint="eastAsia"/>
              </w:rPr>
              <w:t>。</w:t>
            </w:r>
          </w:p>
          <w:p w14:paraId="132ADB04" w14:textId="1350658A" w:rsidR="00B7510A" w:rsidRDefault="007F0F1D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设备在线判断周期</w:t>
            </w:r>
            <w:r w:rsidR="00B7510A">
              <w:rPr>
                <w:rFonts w:hint="eastAsia"/>
                <w:b/>
                <w:bCs/>
              </w:rPr>
              <w:t>：必</w:t>
            </w:r>
            <w:r w:rsidR="00B7510A" w:rsidRPr="00717C71">
              <w:rPr>
                <w:rFonts w:hint="eastAsia"/>
              </w:rPr>
              <w:t>填项</w:t>
            </w:r>
            <w:r w:rsidR="00B7510A">
              <w:rPr>
                <w:rFonts w:hint="eastAsia"/>
              </w:rPr>
              <w:t>，</w:t>
            </w:r>
            <w:ins w:id="70" w:author="zhang ling" w:date="2021-04-22T18:25:00Z">
              <w:r w:rsidR="00B7510A">
                <w:rPr>
                  <w:rFonts w:hint="eastAsia"/>
                </w:rPr>
                <w:t>仅允许填写正整数</w:t>
              </w:r>
            </w:ins>
            <w:ins w:id="71" w:author="zhang ling" w:date="2021-04-22T18:26:00Z">
              <w:r w:rsidR="00B7510A">
                <w:rPr>
                  <w:rFonts w:hint="eastAsia"/>
                </w:rPr>
                <w:t>，</w:t>
              </w:r>
            </w:ins>
            <w:ins w:id="72" w:author="zhang ling" w:date="2021-04-22T18:25:00Z">
              <w:r w:rsidR="00B7510A">
                <w:t>5</w:t>
              </w:r>
              <w:r w:rsidR="00B7510A">
                <w:rPr>
                  <w:rFonts w:hint="eastAsia"/>
                </w:rPr>
                <w:t>到8</w:t>
              </w:r>
              <w:r w:rsidR="00B7510A">
                <w:t>640</w:t>
              </w:r>
            </w:ins>
            <w:ins w:id="73" w:author="zhang ling" w:date="2021-04-22T18:26:00Z">
              <w:r w:rsidR="00B7510A">
                <w:t>0</w:t>
              </w:r>
            </w:ins>
            <w:del w:id="74" w:author="zhang ling" w:date="2021-04-22T18:25:00Z">
              <w:r w:rsidR="00B7510A" w:rsidDel="007B3BD2">
                <w:rPr>
                  <w:rFonts w:hint="eastAsia"/>
                </w:rPr>
                <w:delText>正整数</w:delText>
              </w:r>
            </w:del>
            <w:r w:rsidR="00B7510A">
              <w:rPr>
                <w:rFonts w:hint="eastAsia"/>
              </w:rPr>
              <w:t>以内。默认单位为秒。异常提示：</w:t>
            </w:r>
            <w:del w:id="75" w:author="zhang ling" w:date="2021-04-22T18:25:00Z">
              <w:r w:rsidR="00B7510A" w:rsidDel="007B3BD2">
                <w:rPr>
                  <w:rFonts w:hint="eastAsia"/>
                </w:rPr>
                <w:delText>仅支持3位正整数以内。</w:delText>
              </w:r>
            </w:del>
            <w:ins w:id="76" w:author="zhang ling" w:date="2021-04-22T18:25:00Z">
              <w:r w:rsidR="00B7510A">
                <w:rPr>
                  <w:rFonts w:hint="eastAsia"/>
                </w:rPr>
                <w:t>请输入5到8</w:t>
              </w:r>
              <w:r w:rsidR="00B7510A">
                <w:t>640</w:t>
              </w:r>
            </w:ins>
            <w:ins w:id="77" w:author="zhang ling" w:date="2021-04-22T18:26:00Z">
              <w:r w:rsidR="00B7510A">
                <w:t>0</w:t>
              </w:r>
            </w:ins>
            <w:ins w:id="78" w:author="zhang ling" w:date="2021-04-22T18:25:00Z">
              <w:r w:rsidR="00B7510A">
                <w:rPr>
                  <w:rFonts w:hint="eastAsia"/>
                </w:rPr>
                <w:t>之间的</w:t>
              </w:r>
            </w:ins>
            <w:ins w:id="79" w:author="zhang ling" w:date="2021-04-22T18:26:00Z">
              <w:r w:rsidR="00B7510A">
                <w:rPr>
                  <w:rFonts w:hint="eastAsia"/>
                </w:rPr>
                <w:t>正整数。</w:t>
              </w:r>
            </w:ins>
          </w:p>
          <w:p w14:paraId="6E20F74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:rsidDel="00B56FF4" w14:paraId="6400B648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del w:id="80" w:author="李 国秀" w:date="2021-06-02T17:16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6F6EAE9" w14:textId="77777777" w:rsidR="00B7510A" w:rsidRPr="00D33320" w:rsidDel="00B56FF4" w:rsidRDefault="00B7510A" w:rsidP="00B47281">
            <w:pPr>
              <w:spacing w:line="360" w:lineRule="auto"/>
              <w:jc w:val="center"/>
              <w:rPr>
                <w:del w:id="81" w:author="李 国秀" w:date="2021-06-02T17:16:00Z"/>
                <w:b w:val="0"/>
                <w:bCs w:val="0"/>
                <w:color w:val="000000" w:themeColor="text1"/>
                <w:sz w:val="22"/>
                <w:szCs w:val="36"/>
              </w:rPr>
            </w:pPr>
            <w:del w:id="82" w:author="李 国秀" w:date="2021-06-02T17:16:00Z">
              <w:r w:rsidRPr="00D33320" w:rsidDel="00B56FF4">
                <w:rPr>
                  <w:rFonts w:hint="eastAsia"/>
                  <w:b w:val="0"/>
                  <w:bCs w:val="0"/>
                  <w:color w:val="000000" w:themeColor="text1"/>
                  <w:sz w:val="22"/>
                  <w:szCs w:val="36"/>
                </w:rPr>
                <w:delText>搜索产品</w:delText>
              </w:r>
            </w:del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99EB122" w14:textId="77777777" w:rsidR="00B7510A" w:rsidDel="00B56FF4" w:rsidRDefault="00B7510A" w:rsidP="00B47281">
            <w:pPr>
              <w:tabs>
                <w:tab w:val="center" w:pos="435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83" w:author="李 国秀" w:date="2021-06-02T17:13:00Z"/>
              </w:rPr>
            </w:pPr>
            <w:del w:id="84" w:author="李 国秀" w:date="2021-06-02T17:13:00Z">
              <w:r w:rsidDel="00B56FF4">
                <w:rPr>
                  <w:rFonts w:hint="eastAsia"/>
                </w:rPr>
                <w:delText>支持对产品名称、产品序列号进行模糊搜索。</w:delText>
              </w:r>
              <w:r w:rsidDel="00B56FF4">
                <w:tab/>
              </w:r>
            </w:del>
          </w:p>
          <w:p w14:paraId="67FE3091" w14:textId="77777777" w:rsidR="00B7510A" w:rsidRPr="00B56FF4" w:rsidDel="00B56FF4" w:rsidRDefault="00B7510A" w:rsidP="00B47281">
            <w:pPr>
              <w:tabs>
                <w:tab w:val="center" w:pos="435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85" w:author="李 国秀" w:date="2021-06-02T17:15:00Z"/>
              </w:rPr>
            </w:pPr>
          </w:p>
          <w:p w14:paraId="1D9A29AF" w14:textId="77777777" w:rsidR="00B7510A" w:rsidDel="00B56FF4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86" w:author="李 国秀" w:date="2021-06-02T17:15:00Z"/>
              </w:rPr>
            </w:pPr>
            <w:del w:id="87" w:author="李 国秀" w:date="2021-06-02T17:15:00Z">
              <w:r w:rsidDel="00B56FF4">
                <w:rPr>
                  <w:rFonts w:hint="eastAsia"/>
                </w:rPr>
                <w:delText>交互说明</w:delText>
              </w:r>
            </w:del>
          </w:p>
          <w:p w14:paraId="3E3DCD7B" w14:textId="77777777" w:rsidR="00B7510A" w:rsidRPr="00F63928" w:rsidDel="00B56FF4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88" w:author="李 国秀" w:date="2021-06-02T17:16:00Z"/>
              </w:rPr>
            </w:pPr>
            <w:del w:id="89" w:author="李 国秀" w:date="2021-06-02T17:15:00Z">
              <w:r w:rsidDel="00B56FF4">
                <w:rPr>
                  <w:rFonts w:hint="eastAsia"/>
                </w:rPr>
                <w:delText>输入关键字后，回车或按搜索按钮。下方内容暂时隐藏，显示加载中动画，待搜索完毕后，展现搜索结果。并在上方显示，已为您找到X条结果。若无搜索结果，展示空状态插画，提示：暂无结果。</w:delText>
              </w:r>
            </w:del>
          </w:p>
        </w:tc>
      </w:tr>
      <w:tr w:rsidR="00B7510A" w14:paraId="19F119C7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A5DD6C1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删除产品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D04617C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点击卡片右下方的省略图标，弹出删除按钮，点击删除按钮，弹出删除框。</w:t>
            </w:r>
          </w:p>
          <w:p w14:paraId="3C1CB4CE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000E3">
              <w:rPr>
                <w:noProof/>
              </w:rPr>
              <w:drawing>
                <wp:inline distT="0" distB="0" distL="0" distR="0" wp14:anchorId="7A61EFA7" wp14:editId="1A33E38A">
                  <wp:extent cx="1390441" cy="931333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65" cy="94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105BF" w14:textId="77777777" w:rsidR="00B7510A" w:rsidRPr="00952E98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3565218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删除产品分为删除直连/网关子设备和网关设备两种，只是提示内容不同。</w:t>
            </w:r>
          </w:p>
          <w:p w14:paraId="4198372A" w14:textId="633EADF9" w:rsidR="00B7510A" w:rsidRPr="00952E98" w:rsidRDefault="00B7510A" w:rsidP="00B47281">
            <w:pPr>
              <w:pStyle w:val="2-"/>
              <w:numPr>
                <w:ilvl w:val="0"/>
                <w:numId w:val="35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E98">
              <w:rPr>
                <w:rFonts w:hint="eastAsia"/>
              </w:rPr>
              <w:t>直连/网关</w:t>
            </w:r>
            <w:r w:rsidR="00C40F37">
              <w:rPr>
                <w:rFonts w:hint="eastAsia"/>
              </w:rPr>
              <w:t xml:space="preserve">子设备 </w:t>
            </w:r>
            <w:r w:rsidR="00C40F37">
              <w:t xml:space="preserve"> </w:t>
            </w:r>
            <w:r w:rsidR="00C40F37">
              <w:rPr>
                <w:rFonts w:hint="eastAsia"/>
              </w:rPr>
              <w:t>产品</w:t>
            </w:r>
            <w:r w:rsidRPr="00952E98">
              <w:rPr>
                <w:rFonts w:hint="eastAsia"/>
              </w:rPr>
              <w:t>删除确认框：</w:t>
            </w:r>
          </w:p>
          <w:p w14:paraId="078914F0" w14:textId="426D4352" w:rsidR="00B7510A" w:rsidRDefault="001F6790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69678AC" wp14:editId="038C4AEB">
                  <wp:extent cx="2525485" cy="1513182"/>
                  <wp:effectExtent l="0" t="0" r="825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297" cy="1516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C795A" w14:textId="5F3A6F46" w:rsidR="009C2381" w:rsidRDefault="009C2381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如果存在子设备，则提示：该</w:t>
            </w:r>
            <w:r w:rsidR="00DE1673">
              <w:rPr>
                <w:rFonts w:hint="eastAsia"/>
              </w:rPr>
              <w:t>产品</w:t>
            </w:r>
            <w:r>
              <w:rPr>
                <w:rFonts w:hint="eastAsia"/>
              </w:rPr>
              <w:t>存在设备，不允许删除！</w:t>
            </w:r>
          </w:p>
          <w:p w14:paraId="30F4E406" w14:textId="06ACE840" w:rsidR="00B7510A" w:rsidRPr="00952E98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E98">
              <w:rPr>
                <w:rFonts w:hint="eastAsia"/>
              </w:rPr>
              <w:t>网关设备</w:t>
            </w:r>
            <w:r w:rsidR="00C40F37">
              <w:rPr>
                <w:rFonts w:hint="eastAsia"/>
              </w:rPr>
              <w:t xml:space="preserve"> </w:t>
            </w:r>
            <w:r w:rsidR="00C40F37">
              <w:t xml:space="preserve"> </w:t>
            </w:r>
            <w:r w:rsidR="00C40F37">
              <w:rPr>
                <w:rFonts w:hint="eastAsia"/>
              </w:rPr>
              <w:t>产品</w:t>
            </w:r>
            <w:r w:rsidRPr="00952E98">
              <w:rPr>
                <w:rFonts w:hint="eastAsia"/>
              </w:rPr>
              <w:t>删除确认框：</w:t>
            </w:r>
          </w:p>
          <w:p w14:paraId="3DDC93CB" w14:textId="15F7FF07" w:rsidR="00B7510A" w:rsidRDefault="001F6790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FF6CFB" wp14:editId="36D74D01">
                  <wp:extent cx="2530928" cy="1516443"/>
                  <wp:effectExtent l="0" t="0" r="3175" b="762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96" cy="152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EB5E0" w14:textId="38BF5821" w:rsidR="00B7510A" w:rsidRDefault="00481522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如果该产品下没有设备时，</w:t>
            </w:r>
            <w:r w:rsidR="001A701C">
              <w:rPr>
                <w:rFonts w:hint="eastAsia"/>
              </w:rPr>
              <w:t>则弹出上方弹出提示</w:t>
            </w:r>
            <w:r w:rsidR="00C40F37">
              <w:rPr>
                <w:rFonts w:hint="eastAsia"/>
              </w:rPr>
              <w:t>；如果还存在设备，则提示：</w:t>
            </w:r>
            <w:r w:rsidR="00C40F37">
              <w:rPr>
                <w:rFonts w:hint="eastAsia"/>
              </w:rPr>
              <w:t>：该产品存在设备，不允许删除！</w:t>
            </w:r>
            <w:r w:rsidR="00B7510A">
              <w:rPr>
                <w:rFonts w:hint="eastAsia"/>
              </w:rPr>
              <w:t>。</w:t>
            </w:r>
          </w:p>
          <w:p w14:paraId="124FA9F0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15372060" w14:textId="77777777" w:rsidR="00B7510A" w:rsidRDefault="00B7510A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05153724" w14:textId="6523374E" w:rsidR="00B7510A" w:rsidRPr="00DE1673" w:rsidRDefault="00B7510A" w:rsidP="00DE16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点击确定后，上方弹窗提示，产品删除成功</w:t>
            </w:r>
          </w:p>
        </w:tc>
      </w:tr>
      <w:tr w:rsidR="00B7510A" w14:paraId="4CC19E02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1769586" w14:textId="77777777" w:rsidR="00B7510A" w:rsidRPr="00D33320" w:rsidRDefault="00B7510A" w:rsidP="00B47281">
            <w:pPr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导出产品模型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D53124A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点击卡片右下角省略号，弹出导出按钮，点击导出按钮，导出产品模型。</w:t>
            </w:r>
          </w:p>
          <w:p w14:paraId="06F18E35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000E3">
              <w:rPr>
                <w:noProof/>
              </w:rPr>
              <w:drawing>
                <wp:inline distT="0" distB="0" distL="0" distR="0" wp14:anchorId="63762362" wp14:editId="463852F3">
                  <wp:extent cx="1390441" cy="931333"/>
                  <wp:effectExtent l="0" t="0" r="0" b="0"/>
                  <wp:docPr id="322" name="图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65" cy="94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93B40" w14:textId="3C8BF803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自动调取浏览器的下载功能。导出当前产品的产品模型，是一个J</w:t>
            </w:r>
            <w:r>
              <w:t>SON</w:t>
            </w:r>
            <w:r>
              <w:rPr>
                <w:rFonts w:hint="eastAsia"/>
              </w:rPr>
              <w:t>文件。</w:t>
            </w:r>
            <w:r w:rsidR="00282C26">
              <w:rPr>
                <w:rFonts w:hint="eastAsia"/>
              </w:rPr>
              <w:t>J</w:t>
            </w:r>
            <w:r w:rsidR="00282C26">
              <w:t>SON</w:t>
            </w:r>
            <w:r w:rsidR="00282C26">
              <w:rPr>
                <w:rFonts w:hint="eastAsia"/>
              </w:rPr>
              <w:t>文件包括产品基础信息、功能定义。</w:t>
            </w:r>
          </w:p>
          <w:p w14:paraId="3D9308B3" w14:textId="619A0595" w:rsidR="00B7510A" w:rsidRPr="00C92FF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10A" w14:paraId="4DF7EB28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AD78A8B" w14:textId="77777777" w:rsidR="00B7510A" w:rsidRPr="00D33320" w:rsidRDefault="00B7510A" w:rsidP="00B47281">
            <w:pPr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导入产品模型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9EACBD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点击上方导入按钮，弹出导入模型弹窗：</w:t>
            </w:r>
          </w:p>
          <w:p w14:paraId="3F9ACCAD" w14:textId="4347D912" w:rsidR="00B7510A" w:rsidRDefault="00CA056D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65F6A38" wp14:editId="057AC8A7">
                  <wp:extent cx="2124075" cy="1095375"/>
                  <wp:effectExtent l="0" t="0" r="9525" b="9525"/>
                  <wp:docPr id="588" name="图片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ACD1C" w14:textId="5F24A138" w:rsidR="00B7510A" w:rsidRPr="00C92FF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 </w:t>
            </w:r>
            <w:del w:id="90" w:author="zhang ling" w:date="2021-05-14T13:27:00Z">
              <w:r w:rsidRPr="00751964" w:rsidDel="005D7BBA">
                <w:rPr>
                  <w:noProof/>
                </w:rPr>
                <w:drawing>
                  <wp:inline distT="0" distB="0" distL="0" distR="0" wp14:anchorId="3F6327E4" wp14:editId="59FE2E18">
                    <wp:extent cx="2618913" cy="3898298"/>
                    <wp:effectExtent l="0" t="0" r="0" b="635"/>
                    <wp:docPr id="454" name="图片 45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38182" cy="392698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r w:rsidR="003467FF">
              <w:rPr>
                <w:noProof/>
              </w:rPr>
              <w:drawing>
                <wp:inline distT="0" distB="0" distL="0" distR="0" wp14:anchorId="1B49BF4E" wp14:editId="652CEE8F">
                  <wp:extent cx="2556593" cy="3314700"/>
                  <wp:effectExtent l="0" t="0" r="0" b="0"/>
                  <wp:docPr id="589" name="图片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49" cy="3327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B70DB" w14:textId="77777777" w:rsidR="00B7510A" w:rsidRPr="00C92FFA" w:rsidRDefault="00B7510A" w:rsidP="00B47281">
            <w:pPr>
              <w:pStyle w:val="2-"/>
              <w:numPr>
                <w:ilvl w:val="0"/>
                <w:numId w:val="37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 w:rsidRPr="00C92FFA">
              <w:rPr>
                <w:rFonts w:hint="eastAsia"/>
                <w:bCs/>
              </w:rPr>
              <w:t>请选择导入产品模型文件：</w:t>
            </w:r>
            <w:r w:rsidRPr="00C92FFA">
              <w:rPr>
                <w:rFonts w:hint="eastAsia"/>
                <w:b w:val="0"/>
                <w:bCs/>
              </w:rPr>
              <w:t>点击附件框区域，弹出本地文件选择框，仅支持.json后缀的文件选择</w:t>
            </w:r>
            <w:ins w:id="91" w:author="zhang ling" w:date="2021-04-20T20:40:00Z">
              <w:r>
                <w:rPr>
                  <w:rFonts w:hint="eastAsia"/>
                  <w:b w:val="0"/>
                  <w:bCs/>
                </w:rPr>
                <w:t>，且文件选择框</w:t>
              </w:r>
            </w:ins>
            <w:ins w:id="92" w:author="zhang ling" w:date="2021-04-21T00:55:00Z">
              <w:r>
                <w:rPr>
                  <w:rFonts w:hint="eastAsia"/>
                  <w:b w:val="0"/>
                  <w:bCs/>
                </w:rPr>
                <w:t>过滤出j</w:t>
              </w:r>
            </w:ins>
            <w:ins w:id="93" w:author="zhang ling" w:date="2021-04-20T20:40:00Z">
              <w:r>
                <w:rPr>
                  <w:rFonts w:hint="eastAsia"/>
                  <w:b w:val="0"/>
                  <w:bCs/>
                </w:rPr>
                <w:t>son文件</w:t>
              </w:r>
            </w:ins>
            <w:del w:id="94" w:author="zhang ling" w:date="2021-04-20T20:40:00Z">
              <w:r w:rsidRPr="00C92FFA" w:rsidDel="00156024">
                <w:rPr>
                  <w:rFonts w:hint="eastAsia"/>
                  <w:b w:val="0"/>
                  <w:bCs/>
                </w:rPr>
                <w:delText>；选择非.</w:delText>
              </w:r>
              <w:r w:rsidRPr="00C92FFA" w:rsidDel="00156024">
                <w:rPr>
                  <w:b w:val="0"/>
                  <w:bCs/>
                </w:rPr>
                <w:delText>json</w:delText>
              </w:r>
              <w:r w:rsidRPr="00C92FFA" w:rsidDel="00156024">
                <w:rPr>
                  <w:rFonts w:hint="eastAsia"/>
                  <w:b w:val="0"/>
                  <w:bCs/>
                </w:rPr>
                <w:delText>格式文件后，将会在导入模型弹窗上方提示：仅支持后缀名为.json的文件</w:delText>
              </w:r>
            </w:del>
            <w:r w:rsidRPr="00C92FFA">
              <w:rPr>
                <w:rFonts w:hint="eastAsia"/>
                <w:b w:val="0"/>
                <w:bCs/>
              </w:rPr>
              <w:t>。</w:t>
            </w:r>
          </w:p>
          <w:p w14:paraId="3775588D" w14:textId="21A736DA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2FFA">
              <w:rPr>
                <w:rFonts w:hint="eastAsia"/>
                <w:bCs/>
              </w:rPr>
              <w:t>产品基础信息：</w:t>
            </w:r>
            <w:r w:rsidRPr="00C92FFA">
              <w:rPr>
                <w:rFonts w:hint="eastAsia"/>
                <w:b w:val="0"/>
                <w:bCs/>
              </w:rPr>
              <w:t>所属类型、产品出厂信息；字段的逻辑校验保持与新增产品弹窗一致，产品出厂信息</w:t>
            </w:r>
            <w:r>
              <w:rPr>
                <w:rFonts w:hint="eastAsia"/>
                <w:b w:val="0"/>
                <w:bCs/>
              </w:rPr>
              <w:t>保持与新增产品模型一致</w:t>
            </w:r>
            <w:r w:rsidRPr="00C92FFA">
              <w:rPr>
                <w:rFonts w:hint="eastAsia"/>
                <w:b w:val="0"/>
                <w:bCs/>
              </w:rPr>
              <w:t>。</w:t>
            </w:r>
          </w:p>
          <w:p w14:paraId="2BD2EEA4" w14:textId="77777777" w:rsidR="00B7510A" w:rsidRPr="00C92FF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2FFA">
              <w:rPr>
                <w:rFonts w:hint="eastAsia"/>
              </w:rPr>
              <w:t>导入文件：</w:t>
            </w:r>
          </w:p>
          <w:p w14:paraId="3A9DCCE3" w14:textId="7D7E41F5" w:rsidR="00B7510A" w:rsidRDefault="003467FF" w:rsidP="003467FF">
            <w:pPr>
              <w:pStyle w:val="3-"/>
              <w:numPr>
                <w:ilvl w:val="0"/>
                <w:numId w:val="0"/>
              </w:numPr>
              <w:ind w:left="237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67FF">
              <w:rPr>
                <w:rFonts w:hint="eastAsia"/>
                <w:b/>
                <w:bCs/>
                <w:color w:val="FF0000"/>
              </w:rPr>
              <w:t>注意：</w:t>
            </w:r>
            <w:r w:rsidR="00B7510A">
              <w:rPr>
                <w:rFonts w:hint="eastAsia"/>
              </w:rPr>
              <w:t>如果导入的Json文件为物联平台导出的Json文件，那么需要读取Json文件的产品属性字段回显在弹窗中，并且：所属类型、所属网关产品、型号标识符、接入方式均可编辑；点击确定按钮；</w:t>
            </w:r>
          </w:p>
          <w:p w14:paraId="2A468BFE" w14:textId="0D788C6C" w:rsidR="00B7510A" w:rsidDel="007E2D20" w:rsidRDefault="003467FF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95" w:author="zhang ling" w:date="2021-04-22T17:21:00Z"/>
              </w:rPr>
            </w:pPr>
            <w:r>
              <w:t xml:space="preserve">   </w:t>
            </w:r>
            <w:del w:id="96" w:author="zhang ling" w:date="2021-04-22T17:21:00Z">
              <w:r w:rsidR="00B7510A" w:rsidDel="007E2D20">
                <w:rPr>
                  <w:rFonts w:hint="eastAsia"/>
                </w:rPr>
                <w:delText>导入的产品名称与产品标识符需要与物联平台中已有的产品信息，以及行业模块已注册的产品信息做重名校验，如果产品名称重复，则提示与新增产品校验提示保持一致。</w:delText>
              </w:r>
            </w:del>
          </w:p>
          <w:p w14:paraId="6F754F5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97" w:author="zhang ling" w:date="2021-04-20T20:43:00Z"/>
                <w:b/>
                <w:bCs/>
              </w:rPr>
            </w:pPr>
            <w:r w:rsidRPr="00A6534F">
              <w:rPr>
                <w:rFonts w:hint="eastAsia"/>
                <w:b/>
                <w:bCs/>
              </w:rPr>
              <w:t>平台整个页面播放加载中动画。超时限制1</w:t>
            </w:r>
            <w:r w:rsidRPr="00A6534F">
              <w:rPr>
                <w:b/>
                <w:bCs/>
              </w:rPr>
              <w:t>0S</w:t>
            </w:r>
          </w:p>
          <w:p w14:paraId="56A33367" w14:textId="64AFD304" w:rsidR="00B7510A" w:rsidRPr="00156024" w:rsidRDefault="00B7510A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  <w:pPrChange w:id="98" w:author="zhang ling" w:date="2021-04-22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</w:tc>
      </w:tr>
      <w:tr w:rsidR="00B7510A" w14:paraId="21A10EBF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B054E39" w14:textId="3501F44C" w:rsidR="00B7510A" w:rsidRPr="00D33320" w:rsidRDefault="00B7510A" w:rsidP="00B47281">
            <w:pPr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导入</w:t>
            </w:r>
            <w:r w:rsidR="001111C7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校验</w:t>
            </w: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提示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596C1BD" w14:textId="2664D8F0" w:rsidR="00B7510A" w:rsidRDefault="001111C7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校验</w:t>
            </w:r>
            <w:r w:rsidR="00B7510A">
              <w:rPr>
                <w:rFonts w:hint="eastAsia"/>
              </w:rPr>
              <w:t>提示</w:t>
            </w:r>
          </w:p>
          <w:p w14:paraId="1393521E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导入匹配完毕后，右上方根据不同情况进行滑入弹窗提示：</w:t>
            </w:r>
          </w:p>
          <w:p w14:paraId="15C2164D" w14:textId="77777777" w:rsidR="00B7510A" w:rsidRDefault="00B7510A" w:rsidP="00B47281">
            <w:pPr>
              <w:pStyle w:val="2-"/>
              <w:numPr>
                <w:ilvl w:val="0"/>
                <w:numId w:val="156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标题：导入成功，内容：X</w:t>
            </w:r>
            <w:r>
              <w:t>XX</w:t>
            </w:r>
            <w:r>
              <w:rPr>
                <w:rFonts w:hint="eastAsia"/>
              </w:rPr>
              <w:t>产品导入成功。</w:t>
            </w:r>
          </w:p>
          <w:p w14:paraId="51DE53CD" w14:textId="77777777" w:rsidR="00B7510A" w:rsidRDefault="00B7510A" w:rsidP="00B47281">
            <w:pPr>
              <w:pStyle w:val="2-"/>
              <w:numPr>
                <w:ilvl w:val="0"/>
                <w:numId w:val="156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标题：导入失败，内容：X</w:t>
            </w:r>
            <w:r>
              <w:t>XX</w:t>
            </w:r>
            <w:r>
              <w:rPr>
                <w:rFonts w:hint="eastAsia"/>
              </w:rPr>
              <w:t>产品导入失败。失败原因：X</w:t>
            </w:r>
            <w:r>
              <w:t>XXXXX\XXXXXX\XXXX</w:t>
            </w:r>
          </w:p>
          <w:p w14:paraId="5941B26B" w14:textId="77777777" w:rsidR="00B7510A" w:rsidRPr="006A0DA7" w:rsidRDefault="00B7510A" w:rsidP="00B47281">
            <w:pPr>
              <w:pStyle w:val="2-"/>
              <w:numPr>
                <w:ilvl w:val="0"/>
                <w:numId w:val="156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标题：导入超时，内容：X</w:t>
            </w:r>
            <w:r>
              <w:t>XX</w:t>
            </w:r>
            <w:r>
              <w:rPr>
                <w:rFonts w:hint="eastAsia"/>
              </w:rPr>
              <w:t>产品导入超时，请重试。</w:t>
            </w:r>
          </w:p>
          <w:p w14:paraId="48668FA2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当前弹窗仅用户关闭，不自动关闭。参考element组件中不自动关闭通知。</w:t>
            </w:r>
          </w:p>
        </w:tc>
      </w:tr>
      <w:tr w:rsidR="00B7510A" w14:paraId="44857D33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ABF8782" w14:textId="77777777" w:rsidR="00B7510A" w:rsidRPr="004038FB" w:rsidRDefault="00B7510A" w:rsidP="00B47281">
            <w:pPr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bookmarkStart w:id="99" w:name="产品管理筛选搜索逻辑优化" w:colFirst="1" w:colLast="1"/>
            <w:r w:rsidRPr="004038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产品卡片排序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2E1EC0B" w14:textId="5FDF23AB" w:rsidR="00B7510A" w:rsidRDefault="00ED34DF" w:rsidP="00152E65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00" w:author="zhang ling" w:date="2021-04-21T23:25:00Z"/>
              </w:rPr>
            </w:pPr>
            <w:r>
              <w:rPr>
                <w:rFonts w:hint="eastAsia"/>
              </w:rPr>
              <w:t>卡片</w:t>
            </w:r>
            <w:ins w:id="101" w:author="zhang ling" w:date="2021-04-21T23:25:00Z">
              <w:r w:rsidR="00B7510A">
                <w:rPr>
                  <w:rFonts w:hint="eastAsia"/>
                </w:rPr>
                <w:t>排序</w:t>
              </w:r>
            </w:ins>
          </w:p>
          <w:p w14:paraId="60295157" w14:textId="62CD211E" w:rsidR="00B7510A" w:rsidDel="00831E39" w:rsidRDefault="00ED34DF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02" w:author="zhang ling" w:date="2021-04-21T23:25:00Z"/>
              </w:rPr>
            </w:pPr>
            <w:r>
              <w:rPr>
                <w:rFonts w:hint="eastAsia"/>
              </w:rPr>
              <w:t>产品卡片列表根据产品创建的时间倒序排列，最新创建的产品在前面展示。</w:t>
            </w:r>
            <w:del w:id="103" w:author="zhang ling" w:date="2021-04-21T23:25:00Z">
              <w:r w:rsidR="00B7510A" w:rsidDel="00831E39">
                <w:rPr>
                  <w:rFonts w:hint="eastAsia"/>
                </w:rPr>
                <w:delText>固定排序</w:delText>
              </w:r>
            </w:del>
          </w:p>
          <w:p w14:paraId="2C224D73" w14:textId="77777777" w:rsidR="00B7510A" w:rsidDel="00831E39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04" w:author="zhang ling" w:date="2021-04-21T23:25:00Z"/>
              </w:rPr>
            </w:pPr>
            <w:del w:id="105" w:author="zhang ling" w:date="2021-04-21T23:25:00Z">
              <w:r w:rsidDel="00831E39">
                <w:rPr>
                  <w:rFonts w:hint="eastAsia"/>
                </w:rPr>
                <w:delText>边缘计算单元、智能网关固定置顶显示；</w:delText>
              </w:r>
            </w:del>
          </w:p>
          <w:p w14:paraId="3B01FC42" w14:textId="77777777" w:rsidR="00B7510A" w:rsidDel="00831E39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06" w:author="zhang ling" w:date="2021-04-21T23:25:00Z"/>
              </w:rPr>
            </w:pPr>
          </w:p>
          <w:p w14:paraId="563754C1" w14:textId="77777777" w:rsidR="00B7510A" w:rsidDel="00831E39" w:rsidRDefault="00B7510A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07" w:author="zhang ling" w:date="2021-04-21T23:25:00Z"/>
              </w:rPr>
            </w:pPr>
            <w:del w:id="108" w:author="zhang ling" w:date="2021-04-21T23:25:00Z">
              <w:r w:rsidDel="00831E39">
                <w:rPr>
                  <w:rFonts w:hint="eastAsia"/>
                </w:rPr>
                <w:delText>拼音排序</w:delText>
              </w:r>
            </w:del>
          </w:p>
          <w:p w14:paraId="23BB55B8" w14:textId="77777777" w:rsidR="00B7510A" w:rsidDel="00831E39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09" w:author="zhang ling" w:date="2021-04-21T23:25:00Z"/>
              </w:rPr>
            </w:pPr>
            <w:del w:id="110" w:author="zhang ling" w:date="2021-04-21T23:25:00Z">
              <w:r w:rsidDel="00831E39">
                <w:rPr>
                  <w:rFonts w:hint="eastAsia"/>
                </w:rPr>
                <w:delText>除边缘计算单元、智能网关产品后，其他产品根据产品名称首拼顺序排列，如果产品名称首拼相同，那么则根据顺延第二位字符首拼叠加排序，往后以此类推。</w:delText>
              </w:r>
            </w:del>
          </w:p>
          <w:p w14:paraId="64D43302" w14:textId="77777777" w:rsidR="00B7510A" w:rsidDel="00831E39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11" w:author="zhang ling" w:date="2021-04-21T23:25:00Z"/>
              </w:rPr>
            </w:pPr>
            <w:del w:id="112" w:author="zhang ling" w:date="2021-04-21T23:25:00Z">
              <w:r w:rsidDel="00831E39">
                <w:rPr>
                  <w:rFonts w:hint="eastAsia"/>
                </w:rPr>
                <w:delText>如果产品名称存在字母开头，则字母合并入拼音首字母排序范围；</w:delText>
              </w:r>
              <w:r w:rsidRPr="00AC0DCA" w:rsidDel="00831E39">
                <w:rPr>
                  <w:rFonts w:hint="eastAsia"/>
                  <w:highlight w:val="yellow"/>
                </w:rPr>
                <w:delText>如果存在数字</w:delText>
              </w:r>
              <w:r w:rsidDel="00831E39">
                <w:rPr>
                  <w:rFonts w:hint="eastAsia"/>
                  <w:highlight w:val="yellow"/>
                </w:rPr>
                <w:delText>或者特殊字符</w:delText>
              </w:r>
              <w:r w:rsidRPr="00AC0DCA" w:rsidDel="00831E39">
                <w:rPr>
                  <w:rFonts w:hint="eastAsia"/>
                  <w:highlight w:val="yellow"/>
                </w:rPr>
                <w:delText>开头，则将移至最后</w:delText>
              </w:r>
              <w:r w:rsidDel="00831E39">
                <w:rPr>
                  <w:rFonts w:hint="eastAsia"/>
                  <w:highlight w:val="yellow"/>
                </w:rPr>
                <w:delText>，新添加的在后面</w:delText>
              </w:r>
              <w:r w:rsidRPr="00AC0DCA" w:rsidDel="00831E39">
                <w:rPr>
                  <w:rFonts w:hint="eastAsia"/>
                  <w:highlight w:val="yellow"/>
                </w:rPr>
                <w:delText>。</w:delText>
              </w:r>
            </w:del>
          </w:p>
          <w:p w14:paraId="3BB5B249" w14:textId="77777777" w:rsidR="00B7510A" w:rsidRPr="004446EB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415573E8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020EFD5" w14:textId="77777777" w:rsidR="00B7510A" w:rsidRPr="00156024" w:rsidRDefault="00B7510A" w:rsidP="00B47281">
            <w:pPr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156024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筛选&amp;搜索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A9DA436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13" w:author="zhang ling" w:date="2021-04-21T23:25:00Z"/>
              </w:rPr>
            </w:pPr>
            <w:ins w:id="114" w:author="zhang ling" w:date="2021-04-21T23:25:00Z">
              <w:r>
                <w:rPr>
                  <w:rFonts w:hint="eastAsia"/>
                </w:rPr>
                <w:t>筛选</w:t>
              </w:r>
            </w:ins>
          </w:p>
          <w:p w14:paraId="2CB15953" w14:textId="5727187E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15" w:author="zhang ling" w:date="2021-04-21T23:25:00Z"/>
              </w:rPr>
            </w:pPr>
            <w:ins w:id="116" w:author="zhang ling" w:date="2021-04-21T23:25:00Z">
              <w:r>
                <w:rPr>
                  <w:rFonts w:hint="eastAsia"/>
                </w:rPr>
                <w:t>筛选支持产品标签筛选，默认为全部</w:t>
              </w:r>
            </w:ins>
            <w:ins w:id="117" w:author="李 国秀" w:date="2021-06-02T17:15:00Z">
              <w:r>
                <w:rPr>
                  <w:rFonts w:hint="eastAsia"/>
                </w:rPr>
                <w:t>；全部、</w:t>
              </w:r>
            </w:ins>
            <w:ins w:id="118" w:author="zhang ling" w:date="2021-04-21T23:25:00Z">
              <w:del w:id="119" w:author="李 国秀" w:date="2021-06-02T17:15:00Z">
                <w:r w:rsidDel="00B56FF4">
                  <w:rPr>
                    <w:rFonts w:hint="eastAsia"/>
                  </w:rPr>
                  <w:delText>、</w:delText>
                </w:r>
              </w:del>
              <w:r>
                <w:rPr>
                  <w:rFonts w:hint="eastAsia"/>
                </w:rPr>
                <w:t>网关、</w:t>
              </w:r>
            </w:ins>
            <w:r w:rsidR="00736E90">
              <w:rPr>
                <w:rFonts w:hint="eastAsia"/>
              </w:rPr>
              <w:t>网关子设备、直连设备</w:t>
            </w:r>
            <w:ins w:id="120" w:author="zhang ling" w:date="2021-04-21T23:25:00Z">
              <w:r>
                <w:rPr>
                  <w:rFonts w:hint="eastAsia"/>
                </w:rPr>
                <w:t>；仅支持单选</w:t>
              </w:r>
            </w:ins>
          </w:p>
          <w:p w14:paraId="2ABC975A" w14:textId="6133CB4F" w:rsidR="00B7510A" w:rsidRDefault="00736E90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21" w:author="zhang ling" w:date="2021-04-21T23:25:00Z"/>
              </w:rPr>
            </w:pPr>
            <w:r>
              <w:rPr>
                <w:rFonts w:hint="eastAsia"/>
              </w:rPr>
              <w:t>切换筛选卡片后，将满足筛选标签的产品过滤展示在产品列表；如果没有符合标签的产品，则在产品列表处显示：暂无搜索结果。</w:t>
            </w:r>
          </w:p>
          <w:p w14:paraId="20071524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22" w:author="zhang ling" w:date="2021-04-21T23:25:00Z"/>
              </w:rPr>
            </w:pPr>
            <w:ins w:id="123" w:author="zhang ling" w:date="2021-04-21T23:25:00Z">
              <w:r>
                <w:rPr>
                  <w:rFonts w:hint="eastAsia"/>
                </w:rPr>
                <w:t>搜索</w:t>
              </w:r>
            </w:ins>
          </w:p>
          <w:p w14:paraId="4AC2B775" w14:textId="2597E3CF" w:rsidR="00B7510A" w:rsidDel="00B56FF4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24" w:author="zhang ling" w:date="2021-04-21T23:25:00Z"/>
              </w:rPr>
            </w:pPr>
            <w:ins w:id="125" w:author="zhang ling" w:date="2021-04-21T23:25:00Z">
              <w:r>
                <w:rPr>
                  <w:rFonts w:hint="eastAsia"/>
                </w:rPr>
                <w:t>输入框支持：产品名称、产品标识符</w:t>
              </w:r>
            </w:ins>
            <w:r w:rsidR="00E8129E">
              <w:rPr>
                <w:rFonts w:hint="eastAsia"/>
              </w:rPr>
              <w:t>进行模糊搜索</w:t>
            </w:r>
            <w:del w:id="126" w:author="zhang ling" w:date="2021-04-21T23:25:00Z">
              <w:r w:rsidDel="00831E39">
                <w:rPr>
                  <w:rFonts w:hint="eastAsia"/>
                </w:rPr>
                <w:delText>筛选</w:delText>
              </w:r>
            </w:del>
          </w:p>
          <w:p w14:paraId="2B04D1E1" w14:textId="77777777" w:rsidR="00B7510A" w:rsidRDefault="00B75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27" w:author="李 国秀" w:date="2021-06-02T17:15:00Z"/>
              </w:rPr>
              <w:pPrChange w:id="128" w:author="李 国秀" w:date="2021-06-02T17:15:00Z">
                <w:pPr>
                  <w:pStyle w:val="1-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  <w:p w14:paraId="72F47E6D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29" w:author="李 国秀" w:date="2021-06-02T17:15:00Z"/>
              </w:rPr>
            </w:pPr>
          </w:p>
          <w:p w14:paraId="28A305B3" w14:textId="77777777" w:rsidR="00B7510A" w:rsidRPr="00B56FF4" w:rsidRDefault="00B7510A" w:rsidP="00B47281">
            <w:pPr>
              <w:tabs>
                <w:tab w:val="center" w:pos="435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0" w:author="李 国秀" w:date="2021-06-02T17:15:00Z"/>
              </w:rPr>
            </w:pPr>
            <w:ins w:id="131" w:author="李 国秀" w:date="2021-06-02T17:15:00Z">
              <w:r>
                <w:rPr>
                  <w:rFonts w:hint="eastAsia"/>
                </w:rPr>
                <w:t>支持产品标签与输入框条件组合搜索。</w:t>
              </w:r>
            </w:ins>
          </w:p>
          <w:p w14:paraId="111E5F4C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2" w:author="李 国秀" w:date="2021-06-02T17:15:00Z"/>
              </w:rPr>
            </w:pPr>
            <w:ins w:id="133" w:author="李 国秀" w:date="2021-06-02T17:15:00Z">
              <w:r>
                <w:rPr>
                  <w:rFonts w:hint="eastAsia"/>
                </w:rPr>
                <w:t>交互说明</w:t>
              </w:r>
            </w:ins>
          </w:p>
          <w:p w14:paraId="553AB416" w14:textId="4F0B463A" w:rsidR="00B7510A" w:rsidRPr="00B56FF4" w:rsidRDefault="00B75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34" w:author="李 国秀" w:date="2021-06-02T17:15:00Z"/>
              </w:rPr>
              <w:pPrChange w:id="135" w:author="李 国秀" w:date="2021-06-02T17:15:00Z">
                <w:pPr>
                  <w:pStyle w:val="1-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136" w:author="李 国秀" w:date="2021-06-02T17:15:00Z">
              <w:r>
                <w:rPr>
                  <w:rFonts w:hint="eastAsia"/>
                </w:rPr>
                <w:t>输入关键字后，回车或按搜索按钮。下方内容暂时隐藏，显示加载中动画，待搜索完毕后，展现搜索结果。并在上方显示，已为您找到X条结果。若无搜索结果，展示空状态插画，提示：暂无</w:t>
              </w:r>
            </w:ins>
            <w:r w:rsidR="00E8129E">
              <w:rPr>
                <w:rFonts w:hint="eastAsia"/>
              </w:rPr>
              <w:t>搜索</w:t>
            </w:r>
            <w:ins w:id="137" w:author="李 国秀" w:date="2021-06-02T17:15:00Z">
              <w:r>
                <w:rPr>
                  <w:rFonts w:hint="eastAsia"/>
                </w:rPr>
                <w:t>结果。</w:t>
              </w:r>
            </w:ins>
          </w:p>
          <w:p w14:paraId="481B82CA" w14:textId="77777777" w:rsidR="00B7510A" w:rsidDel="00831E39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38" w:author="zhang ling" w:date="2021-04-21T23:25:00Z"/>
              </w:rPr>
            </w:pPr>
            <w:del w:id="139" w:author="zhang ling" w:date="2021-04-21T23:25:00Z">
              <w:r w:rsidDel="00831E39">
                <w:rPr>
                  <w:rFonts w:hint="eastAsia"/>
                </w:rPr>
                <w:delText>筛选支持产品标签筛选，默认为全部、网关、球机、枪机；仅支持单选</w:delText>
              </w:r>
            </w:del>
          </w:p>
          <w:p w14:paraId="62754E35" w14:textId="77777777" w:rsidR="00B7510A" w:rsidDel="00831E39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40" w:author="zhang ling" w:date="2021-04-21T23:25:00Z"/>
              </w:rPr>
            </w:pPr>
          </w:p>
          <w:p w14:paraId="49462464" w14:textId="77777777" w:rsidR="00B7510A" w:rsidDel="00831E39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41" w:author="zhang ling" w:date="2021-04-21T23:25:00Z"/>
              </w:rPr>
            </w:pPr>
            <w:del w:id="142" w:author="zhang ling" w:date="2021-04-21T23:25:00Z">
              <w:r w:rsidDel="00831E39">
                <w:rPr>
                  <w:rFonts w:hint="eastAsia"/>
                </w:rPr>
                <w:delText>搜索</w:delText>
              </w:r>
            </w:del>
          </w:p>
          <w:p w14:paraId="22EEE1B4" w14:textId="77777777" w:rsidR="00B7510A" w:rsidRPr="002E77C6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del w:id="143" w:author="zhang ling" w:date="2021-04-21T23:25:00Z">
              <w:r w:rsidDel="00831E39">
                <w:rPr>
                  <w:rFonts w:hint="eastAsia"/>
                </w:rPr>
                <w:delText>输入框支持：产品名称、产品标识符、产品名称首拼（全拼音）搜索</w:delText>
              </w:r>
            </w:del>
          </w:p>
        </w:tc>
      </w:tr>
      <w:bookmarkEnd w:id="99"/>
    </w:tbl>
    <w:p w14:paraId="064C69FF" w14:textId="77777777" w:rsidR="00B7510A" w:rsidRDefault="00B7510A" w:rsidP="00B7510A"/>
    <w:p w14:paraId="3B79B81B" w14:textId="77777777" w:rsidR="00B7510A" w:rsidRDefault="00B7510A" w:rsidP="00B7510A"/>
    <w:p w14:paraId="4798CA63" w14:textId="77777777" w:rsidR="00B7510A" w:rsidRDefault="00B7510A" w:rsidP="00B7510A">
      <w:pPr>
        <w:pStyle w:val="5"/>
        <w:ind w:right="540"/>
      </w:pPr>
      <w:r>
        <w:rPr>
          <w:rFonts w:hint="eastAsia"/>
        </w:rPr>
        <w:t>基本信息</w:t>
      </w:r>
    </w:p>
    <w:p w14:paraId="4B9904FE" w14:textId="4D13910C" w:rsidR="00B7510A" w:rsidRDefault="00B7510A" w:rsidP="00B7510A">
      <w:del w:id="144" w:author="李 国秀" w:date="2021-06-03T10:47:00Z">
        <w:r w:rsidRPr="00E32B31" w:rsidDel="00EA0DB2">
          <w:rPr>
            <w:noProof/>
          </w:rPr>
          <w:drawing>
            <wp:inline distT="0" distB="0" distL="0" distR="0" wp14:anchorId="36102DAF" wp14:editId="25B55B8E">
              <wp:extent cx="6642100" cy="3735070"/>
              <wp:effectExtent l="0" t="0" r="0" b="0"/>
              <wp:docPr id="206" name="图片 206" descr="手机屏幕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2100" cy="3735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45" w:author="李 国秀" w:date="2021-06-03T10:47:00Z">
        <w:r w:rsidRPr="00EA0DB2">
          <w:rPr>
            <w:noProof/>
          </w:rPr>
          <w:t xml:space="preserve"> </w:t>
        </w:r>
      </w:ins>
      <w:r w:rsidR="00EA6916">
        <w:rPr>
          <w:noProof/>
        </w:rPr>
        <w:drawing>
          <wp:inline distT="0" distB="0" distL="0" distR="0" wp14:anchorId="02B0529A" wp14:editId="64704A64">
            <wp:extent cx="6642100" cy="4429760"/>
            <wp:effectExtent l="0" t="0" r="6350" b="8890"/>
            <wp:docPr id="456" name="图片 456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形用户界面, 文本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539F" w14:textId="684129B5" w:rsidR="00B7510A" w:rsidRDefault="00B7510A" w:rsidP="00B7510A">
      <w:pPr>
        <w:pStyle w:val="af0"/>
      </w:pPr>
      <w:r>
        <w:rPr>
          <w:rFonts w:hint="eastAsia"/>
        </w:rPr>
        <w:t>图</w:t>
      </w:r>
      <w:r w:rsidR="00E8129E">
        <w:t>4</w:t>
      </w:r>
      <w:r>
        <w:t>.4.1.1-1</w:t>
      </w:r>
      <w:r>
        <w:rPr>
          <w:rFonts w:hint="eastAsia"/>
        </w:rPr>
        <w:t>产品基本信息原型图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71C5DDC7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58D1E250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06E3F1F4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6B2BB170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EDA07B7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整体产品信息页面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D66CB07" w14:textId="70CFBC02" w:rsidR="00B7510A" w:rsidRPr="00A6534F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534F">
              <w:rPr>
                <w:rFonts w:hint="eastAsia"/>
              </w:rPr>
              <w:t>点击产品卡片弹出该产品的所有信息（基本信息、静态属性，</w:t>
            </w:r>
            <w:r w:rsidR="00E8129E">
              <w:rPr>
                <w:rFonts w:hint="eastAsia"/>
              </w:rPr>
              <w:t>功能定义</w:t>
            </w:r>
            <w:r w:rsidRPr="00A6534F">
              <w:rPr>
                <w:rFonts w:hint="eastAsia"/>
              </w:rPr>
              <w:t>），该页面以弹窗形式弹出。点击产品名称左箭头按钮，返回至产品管理页面中。</w:t>
            </w:r>
          </w:p>
          <w:p w14:paraId="0B879354" w14:textId="77777777" w:rsidR="00B7510A" w:rsidRPr="00A6534F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534F">
              <w:rPr>
                <w:rFonts w:hint="eastAsia"/>
              </w:rPr>
              <w:t>加载产品基本信息页面时，播放加载中动画，加载完毕后，展示基本信息。</w:t>
            </w:r>
          </w:p>
        </w:tc>
      </w:tr>
      <w:tr w:rsidR="00B7510A" w14:paraId="27D2E9AB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643112C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字段说明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5F685A5" w14:textId="77777777" w:rsidR="00B7510A" w:rsidRPr="00744B09" w:rsidRDefault="00B7510A" w:rsidP="00B472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1"/>
              </w:rPr>
            </w:pPr>
            <w:r w:rsidRPr="00744B09">
              <w:rPr>
                <w:rFonts w:hint="eastAsia"/>
                <w:b/>
                <w:bCs/>
                <w:szCs w:val="21"/>
              </w:rPr>
              <w:t>展示：</w:t>
            </w:r>
          </w:p>
          <w:p w14:paraId="66268756" w14:textId="0ED7D054" w:rsidR="00B7510A" w:rsidRDefault="00B7510A" w:rsidP="00562A1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产品名称、</w:t>
            </w:r>
            <w:r w:rsidR="00E8129E">
              <w:rPr>
                <w:rFonts w:hint="eastAsia"/>
                <w:szCs w:val="21"/>
              </w:rPr>
              <w:t>产品</w:t>
            </w:r>
            <w:r>
              <w:rPr>
                <w:rFonts w:hint="eastAsia"/>
                <w:szCs w:val="21"/>
              </w:rPr>
              <w:t>标识符、所属类型（网关子设备、直联设备、网关设备）、所属网关产品（如果有）</w:t>
            </w:r>
            <w:r w:rsidR="00562A18">
              <w:rPr>
                <w:rFonts w:hint="eastAsia"/>
                <w:szCs w:val="21"/>
              </w:rPr>
              <w:t>、联网方式、接入方式、</w:t>
            </w:r>
            <w:r w:rsidR="0062078E">
              <w:rPr>
                <w:rFonts w:hint="eastAsia"/>
                <w:szCs w:val="21"/>
              </w:rPr>
              <w:t>厂商、型号、型号标识符</w:t>
            </w:r>
            <w:r w:rsidR="00562A18">
              <w:rPr>
                <w:rFonts w:hint="eastAsia"/>
                <w:szCs w:val="21"/>
              </w:rPr>
              <w:t>、</w:t>
            </w:r>
            <w:r w:rsidR="0062078E">
              <w:rPr>
                <w:rFonts w:hint="eastAsia"/>
                <w:szCs w:val="21"/>
              </w:rPr>
              <w:t>设备在线判断周期、</w:t>
            </w:r>
            <w:r w:rsidR="00562A18">
              <w:rPr>
                <w:rFonts w:hint="eastAsia"/>
                <w:szCs w:val="21"/>
              </w:rPr>
              <w:t>产品密钥</w:t>
            </w:r>
            <w:r>
              <w:rPr>
                <w:rFonts w:hint="eastAsia"/>
                <w:szCs w:val="21"/>
              </w:rPr>
              <w:t>。</w:t>
            </w:r>
          </w:p>
          <w:p w14:paraId="28BB0D41" w14:textId="77777777" w:rsidR="00562A18" w:rsidRDefault="00562A18" w:rsidP="00562A1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49BB0C47" w14:textId="337EC546" w:rsidR="00562A18" w:rsidRPr="00562A18" w:rsidRDefault="00562A18" w:rsidP="00562A1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BB05CF">
              <w:rPr>
                <w:rFonts w:hint="eastAsia"/>
                <w:b/>
                <w:bCs/>
                <w:szCs w:val="21"/>
              </w:rPr>
              <w:t>产品密钥</w:t>
            </w:r>
            <w:r>
              <w:rPr>
                <w:rFonts w:hint="eastAsia"/>
                <w:szCs w:val="21"/>
              </w:rPr>
              <w:t>：默认为密文展示；点击显示按钮，切换显示明文；</w:t>
            </w:r>
            <w:r w:rsidR="00BB05CF">
              <w:rPr>
                <w:rFonts w:hint="eastAsia"/>
                <w:szCs w:val="21"/>
              </w:rPr>
              <w:t>密钥自动生成逻辑：数字和字母随机生成1</w:t>
            </w:r>
            <w:r w:rsidR="00BB05CF">
              <w:rPr>
                <w:szCs w:val="21"/>
              </w:rPr>
              <w:t>6</w:t>
            </w:r>
            <w:r w:rsidR="00BB05CF">
              <w:rPr>
                <w:rFonts w:hint="eastAsia"/>
                <w:szCs w:val="21"/>
              </w:rPr>
              <w:t>位字符，全平台唯一；此字段后续作为设备一机一密、一型一密认证的关键要素。</w:t>
            </w:r>
          </w:p>
        </w:tc>
      </w:tr>
      <w:tr w:rsidR="00B7510A" w14:paraId="014A3C55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15B11D9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编辑信息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DC88BAB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点击页面左侧的【编辑信息】按钮，弹出编辑信息窗口</w:t>
            </w:r>
          </w:p>
          <w:p w14:paraId="11A31729" w14:textId="0A406904" w:rsidR="00B7510A" w:rsidRDefault="000E2B16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09742D" wp14:editId="7C71DB16">
                  <wp:extent cx="2312898" cy="3989614"/>
                  <wp:effectExtent l="0" t="0" r="0" b="0"/>
                  <wp:docPr id="594" name="图片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608" cy="4004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C3312" w14:textId="6799D1F0" w:rsidR="00B7510A" w:rsidRPr="002568EE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只有产品名称、出厂信息中的产品型号、厂商名称、</w:t>
            </w:r>
            <w:r w:rsidR="000E2B16">
              <w:rPr>
                <w:rFonts w:hint="eastAsia"/>
              </w:rPr>
              <w:t>设备在线判断周期</w:t>
            </w:r>
            <w:r>
              <w:rPr>
                <w:rFonts w:hint="eastAsia"/>
              </w:rPr>
              <w:t>可以编辑。</w:t>
            </w:r>
          </w:p>
          <w:p w14:paraId="270015B4" w14:textId="13D8C213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挂了设备的出厂信息不允许删除，删除按钮置灰。</w:t>
            </w:r>
          </w:p>
          <w:p w14:paraId="494D5DE7" w14:textId="77777777" w:rsidR="00B7510A" w:rsidRDefault="00B7510A" w:rsidP="00B472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14:paraId="381833A5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13821AC9" w14:textId="77777777" w:rsidR="00B7510A" w:rsidRPr="00A6534F" w:rsidRDefault="00B7510A" w:rsidP="00B472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</w:rPr>
              <w:t>信息编辑完成后，点击确定，上方弹窗提示：产品编辑成功</w:t>
            </w:r>
          </w:p>
        </w:tc>
      </w:tr>
    </w:tbl>
    <w:p w14:paraId="17F93BE8" w14:textId="77777777" w:rsidR="00B7510A" w:rsidRDefault="00B7510A" w:rsidP="00B7510A"/>
    <w:p w14:paraId="4F7C0182" w14:textId="77777777" w:rsidR="00B7510A" w:rsidRDefault="00B7510A" w:rsidP="00B7510A">
      <w:pPr>
        <w:widowControl/>
      </w:pPr>
      <w:r>
        <w:br w:type="page"/>
      </w:r>
    </w:p>
    <w:p w14:paraId="6352AF7B" w14:textId="0D7FAB63" w:rsidR="00B7510A" w:rsidRDefault="00B7510A" w:rsidP="00B7510A">
      <w:pPr>
        <w:pStyle w:val="5"/>
        <w:ind w:right="540"/>
      </w:pPr>
      <w:r>
        <w:rPr>
          <w:rFonts w:hint="eastAsia"/>
        </w:rPr>
        <w:lastRenderedPageBreak/>
        <w:t>静态属性</w:t>
      </w:r>
      <w:r w:rsidR="00516384" w:rsidRPr="00516384">
        <w:rPr>
          <w:rFonts w:hint="eastAsia"/>
          <w:color w:val="FF0000"/>
        </w:rPr>
        <w:t>（暂不实现）</w:t>
      </w:r>
    </w:p>
    <w:p w14:paraId="7622DC58" w14:textId="77777777" w:rsidR="00B7510A" w:rsidRDefault="00B7510A" w:rsidP="00B7510A">
      <w:r w:rsidRPr="001D652F">
        <w:rPr>
          <w:noProof/>
        </w:rPr>
        <w:drawing>
          <wp:inline distT="0" distB="0" distL="0" distR="0" wp14:anchorId="7A1D3D0E" wp14:editId="4EBC45BC">
            <wp:extent cx="6642100" cy="3175000"/>
            <wp:effectExtent l="0" t="0" r="0" b="0"/>
            <wp:docPr id="284" name="图片 284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电脑屏幕的截图&#10;&#10;描述已自动生成"/>
                    <pic:cNvPicPr/>
                  </pic:nvPicPr>
                  <pic:blipFill rotWithShape="1">
                    <a:blip r:embed="rId59"/>
                    <a:srcRect b="24414"/>
                    <a:stretch/>
                  </pic:blipFill>
                  <pic:spPr bwMode="auto">
                    <a:xfrm>
                      <a:off x="0" y="0"/>
                      <a:ext cx="66421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13EE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>3.</w:t>
      </w:r>
      <w:r>
        <w:rPr>
          <w:rFonts w:hint="eastAsia"/>
        </w:rPr>
        <w:t>4</w:t>
      </w:r>
      <w:r>
        <w:t xml:space="preserve">.1.2-1 </w:t>
      </w:r>
      <w:r>
        <w:rPr>
          <w:rFonts w:hint="eastAsia"/>
        </w:rPr>
        <w:t>静态属性原型图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140C1C0D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774563F4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3C188752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4E3E8B42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F9CC83C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静态属性页面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CBA7167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点击静态属性按钮，切换至当前页面，下方播放加载中动画，加载完成后展示当前页面。</w:t>
            </w:r>
          </w:p>
          <w:p w14:paraId="079D3A76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按照创建时间排序，设备名称及设备标识符默认放在最前。</w:t>
            </w:r>
          </w:p>
          <w:p w14:paraId="35D883A1" w14:textId="77777777" w:rsidR="00B7510A" w:rsidRPr="00046695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rFonts w:hint="eastAsia"/>
                <w:bCs/>
              </w:rPr>
              <w:t>页面向下滚动加载，滚动时播放加载动画</w:t>
            </w:r>
          </w:p>
        </w:tc>
      </w:tr>
      <w:tr w:rsidR="00B7510A" w14:paraId="60F6EC29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0713FAA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字段说明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3A42AAF" w14:textId="77777777" w:rsidR="00B7510A" w:rsidRPr="00B10AC7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字段内容展示不下的情况下用</w:t>
            </w:r>
            <w:r>
              <w:t>…</w:t>
            </w:r>
            <w:r>
              <w:rPr>
                <w:rFonts w:hint="eastAsia"/>
              </w:rPr>
              <w:t>进行省略，鼠标悬停时再展示内容。</w:t>
            </w:r>
          </w:p>
          <w:p w14:paraId="6C0651D0" w14:textId="77777777" w:rsidR="00B7510A" w:rsidRDefault="00B7510A" w:rsidP="00B47281">
            <w:pPr>
              <w:pStyle w:val="2-"/>
              <w:numPr>
                <w:ilvl w:val="0"/>
                <w:numId w:val="38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Cs/>
              </w:rPr>
              <w:t>设备名称：每个产品默认具有该静态属性，</w:t>
            </w:r>
            <w:r w:rsidRPr="00046695">
              <w:rPr>
                <w:rFonts w:hint="eastAsia"/>
                <w:b w:val="0"/>
                <w:bCs/>
                <w:color w:val="FF0000"/>
                <w:highlight w:val="yellow"/>
              </w:rPr>
              <w:t>必须要填写该项后，才能新增设备！</w:t>
            </w:r>
            <w:r w:rsidRPr="00046695">
              <w:rPr>
                <w:rFonts w:hint="eastAsia"/>
                <w:b w:val="0"/>
                <w:bCs/>
              </w:rPr>
              <w:t>设备名称可能会由设备上报，由此只需要填写属性标识符即可，其他数据类型及明细要求已经确定。且不允许进行操作。</w:t>
            </w:r>
          </w:p>
          <w:p w14:paraId="497D9B63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noProof/>
              </w:rPr>
              <w:drawing>
                <wp:inline distT="0" distB="0" distL="0" distR="0" wp14:anchorId="27CC1CAF" wp14:editId="5C7521D1">
                  <wp:extent cx="5638800" cy="309433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888" cy="3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F047F" w14:textId="77777777" w:rsidR="00B7510A" w:rsidRPr="00046695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10AC7">
              <w:rPr>
                <w:rFonts w:hint="eastAsia"/>
                <w:bCs/>
              </w:rPr>
              <w:t>设备标识符：</w:t>
            </w:r>
            <w:r w:rsidRPr="00046695">
              <w:rPr>
                <w:rFonts w:hint="eastAsia"/>
                <w:b w:val="0"/>
              </w:rPr>
              <w:t>每个产品默认具有该静态属性，</w:t>
            </w:r>
            <w:r w:rsidRPr="00046695">
              <w:rPr>
                <w:rFonts w:hint="eastAsia"/>
                <w:b w:val="0"/>
                <w:color w:val="FF0000"/>
                <w:highlight w:val="yellow"/>
              </w:rPr>
              <w:t>必须要填写该项后，才能新增设备！</w:t>
            </w:r>
            <w:r w:rsidRPr="00046695">
              <w:rPr>
                <w:rFonts w:hint="eastAsia"/>
                <w:b w:val="0"/>
              </w:rPr>
              <w:t>与设备名称一致，只需填写属性标识符。</w:t>
            </w:r>
          </w:p>
          <w:p w14:paraId="251C6CAE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noProof/>
              </w:rPr>
              <w:drawing>
                <wp:inline distT="0" distB="0" distL="0" distR="0" wp14:anchorId="149F2A44" wp14:editId="3925364A">
                  <wp:extent cx="5526157" cy="254119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509" cy="261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22275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视频流地址：</w:t>
            </w:r>
            <w:r w:rsidRPr="00046695">
              <w:rPr>
                <w:rFonts w:hint="eastAsia"/>
                <w:b w:val="0"/>
                <w:bCs/>
              </w:rPr>
              <w:t>产品标签为枪机/球机摄像头的具有该静态属性，必须要填写此项后，才能新增设备！只需填写属性标识符。字符串类型，数据长度为1</w:t>
            </w:r>
            <w:r w:rsidRPr="00046695">
              <w:rPr>
                <w:b w:val="0"/>
                <w:bCs/>
              </w:rPr>
              <w:t>00</w:t>
            </w:r>
            <w:r w:rsidRPr="00046695">
              <w:rPr>
                <w:rFonts w:hint="eastAsia"/>
                <w:b w:val="0"/>
                <w:bCs/>
              </w:rPr>
              <w:t>，不允许编辑。</w:t>
            </w:r>
          </w:p>
          <w:p w14:paraId="7170B4C6" w14:textId="77777777" w:rsidR="00B7510A" w:rsidRPr="00046695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32B31">
              <w:rPr>
                <w:b/>
                <w:bCs/>
                <w:noProof/>
              </w:rPr>
              <w:drawing>
                <wp:inline distT="0" distB="0" distL="0" distR="0" wp14:anchorId="63A08893" wp14:editId="20A46B7C">
                  <wp:extent cx="5638800" cy="274932"/>
                  <wp:effectExtent l="0" t="0" r="0" b="508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29" cy="27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3FAB5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rFonts w:hint="eastAsia"/>
                <w:bCs/>
              </w:rPr>
              <w:t>属性名称：</w:t>
            </w:r>
            <w:r w:rsidRPr="00046695">
              <w:rPr>
                <w:rFonts w:hint="eastAsia"/>
                <w:b w:val="0"/>
                <w:bCs/>
              </w:rPr>
              <w:t>展示该静态属性名称，要求全部展示出，不须隐藏。</w:t>
            </w:r>
          </w:p>
          <w:p w14:paraId="5E459F16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rFonts w:hint="eastAsia"/>
                <w:bCs/>
              </w:rPr>
              <w:t>属性标识符：</w:t>
            </w:r>
            <w:r w:rsidRPr="00046695">
              <w:rPr>
                <w:rFonts w:hint="eastAsia"/>
                <w:b w:val="0"/>
                <w:bCs/>
              </w:rPr>
              <w:t>展示该静态属性标识符，要求全部展示出，不须隐藏</w:t>
            </w:r>
            <w:r>
              <w:rPr>
                <w:rFonts w:hint="eastAsia"/>
                <w:b w:val="0"/>
                <w:bCs/>
              </w:rPr>
              <w:t>。</w:t>
            </w:r>
          </w:p>
          <w:p w14:paraId="2FF4E4B6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rFonts w:hint="eastAsia"/>
                <w:bCs/>
              </w:rPr>
              <w:t>数据类型</w:t>
            </w:r>
            <w:r>
              <w:rPr>
                <w:rFonts w:hint="eastAsia"/>
              </w:rPr>
              <w:t>：</w:t>
            </w:r>
            <w:r w:rsidRPr="00046695">
              <w:rPr>
                <w:rFonts w:hint="eastAsia"/>
                <w:b w:val="0"/>
                <w:bCs/>
              </w:rPr>
              <w:t>展示数据类型。英文名（中文名）</w:t>
            </w:r>
            <w:r>
              <w:rPr>
                <w:rFonts w:hint="eastAsia"/>
                <w:b w:val="0"/>
                <w:bCs/>
              </w:rPr>
              <w:t>。</w:t>
            </w:r>
          </w:p>
        </w:tc>
      </w:tr>
      <w:tr w:rsidR="00B7510A" w14:paraId="474F2B4F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BCEDD1F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数据明细要求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A05F49C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数据明细要求：</w:t>
            </w:r>
          </w:p>
          <w:p w14:paraId="6185D25F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各个类型的数据明细要求展示内容不一致，请参照原型，只有枚举型是需要点击按钮弹窗查看详情，其他类型都按照原型方式进行展示。</w:t>
            </w:r>
          </w:p>
          <w:p w14:paraId="65E46E36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以下为枚举项的详情，展示所有枚举项详情；</w:t>
            </w:r>
          </w:p>
          <w:p w14:paraId="0764F672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0AC7">
              <w:rPr>
                <w:noProof/>
              </w:rPr>
              <w:lastRenderedPageBreak/>
              <w:drawing>
                <wp:inline distT="0" distB="0" distL="0" distR="0" wp14:anchorId="5EBC4618" wp14:editId="77D9DC95">
                  <wp:extent cx="2125237" cy="176784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867" cy="177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10A" w14:paraId="04F89C07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33D62DF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新增静态属性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506D171" w14:textId="77777777" w:rsidR="00B7510A" w:rsidRPr="00F5606D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点击右上角新增静态属性，弹出此窗口</w:t>
            </w:r>
          </w:p>
          <w:p w14:paraId="119D9A05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F2D0C">
              <w:rPr>
                <w:noProof/>
              </w:rPr>
              <w:drawing>
                <wp:inline distT="0" distB="0" distL="0" distR="0" wp14:anchorId="7BF04679" wp14:editId="4BCC8405">
                  <wp:extent cx="2209800" cy="3111531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824" cy="312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A6D9B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BBD191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/>
                <w:bCs/>
              </w:rPr>
              <w:t>属性名称：</w:t>
            </w:r>
            <w:r>
              <w:rPr>
                <w:rFonts w:hint="eastAsia"/>
              </w:rPr>
              <w:t>必填项，1</w:t>
            </w:r>
            <w:r>
              <w:t>6</w:t>
            </w:r>
            <w:r>
              <w:rPr>
                <w:rFonts w:hint="eastAsia"/>
              </w:rPr>
              <w:t>个字以内，输入字符类型不做限制，单个产品下名称唯一，不允许重复。异常提示：仅支持1</w:t>
            </w:r>
            <w:r>
              <w:t>6</w:t>
            </w:r>
            <w:r>
              <w:rPr>
                <w:rFonts w:hint="eastAsia"/>
              </w:rPr>
              <w:t>个字以内</w:t>
            </w:r>
          </w:p>
          <w:p w14:paraId="34635DA0" w14:textId="77777777" w:rsidR="00B7510A" w:rsidRPr="00046695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46695">
              <w:rPr>
                <w:rFonts w:hint="eastAsia"/>
                <w:b/>
                <w:bCs/>
              </w:rPr>
              <w:t>属性标识符：</w:t>
            </w:r>
            <w:r w:rsidRPr="00494173">
              <w:t>必填项，长度为</w:t>
            </w:r>
            <w:r>
              <w:t>32</w:t>
            </w:r>
            <w:r w:rsidRPr="00494173">
              <w:t>个字符以内，只允许字母</w:t>
            </w:r>
            <w:r>
              <w:rPr>
                <w:rFonts w:hint="eastAsia"/>
              </w:rPr>
              <w:t>、</w:t>
            </w:r>
            <w:r w:rsidRPr="00494173">
              <w:t>数字</w:t>
            </w:r>
            <w:r>
              <w:rPr>
                <w:rFonts w:hint="eastAsia"/>
              </w:rPr>
              <w:t>、</w:t>
            </w:r>
            <w:r w:rsidRPr="00494173">
              <w:t>下划线</w:t>
            </w:r>
            <w:r>
              <w:rPr>
                <w:rFonts w:hint="eastAsia"/>
              </w:rPr>
              <w:t>，</w:t>
            </w:r>
            <w:r w:rsidRPr="00046695">
              <w:rPr>
                <w:rFonts w:hint="eastAsia"/>
                <w:szCs w:val="21"/>
              </w:rPr>
              <w:t>不能以数字开头</w:t>
            </w:r>
            <w:r>
              <w:rPr>
                <w:rFonts w:hint="eastAsia"/>
                <w:szCs w:val="21"/>
              </w:rPr>
              <w:t>单个产品下标识符唯一，不允许重复</w:t>
            </w:r>
            <w:r w:rsidRPr="00494173">
              <w:t>。异常在输入框下方提示：仅支持</w:t>
            </w:r>
            <w:r>
              <w:t>32</w:t>
            </w:r>
            <w:r w:rsidRPr="00494173">
              <w:t>个字符以内（字母、数字、下划线）</w:t>
            </w:r>
            <w:r>
              <w:rPr>
                <w:rFonts w:hint="eastAsia"/>
              </w:rPr>
              <w:t>，</w:t>
            </w:r>
            <w:r w:rsidRPr="00046695">
              <w:rPr>
                <w:rFonts w:hint="eastAsia"/>
                <w:szCs w:val="21"/>
              </w:rPr>
              <w:t>不能以数字开头</w:t>
            </w:r>
          </w:p>
          <w:p w14:paraId="630B9492" w14:textId="77777777" w:rsidR="00B7510A" w:rsidRPr="00687DAF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/>
                <w:bCs/>
                <w:szCs w:val="21"/>
              </w:rPr>
              <w:t>必填项:</w:t>
            </w:r>
            <w:r w:rsidRPr="00046695">
              <w:rPr>
                <w:rFonts w:hint="eastAsia"/>
                <w:szCs w:val="21"/>
              </w:rPr>
              <w:t>设置当前静态属性是否为必填项，默认选择非必填。</w:t>
            </w:r>
          </w:p>
          <w:p w14:paraId="4E4F8FE3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/>
                <w:bCs/>
              </w:rPr>
              <w:t>数据类型：</w:t>
            </w:r>
            <w:r>
              <w:rPr>
                <w:rFonts w:hint="eastAsia"/>
              </w:rPr>
              <w:t>数据类型分为 int</w:t>
            </w:r>
            <w:r>
              <w:t>32</w:t>
            </w:r>
            <w:r>
              <w:rPr>
                <w:rFonts w:hint="eastAsia"/>
              </w:rPr>
              <w:t>、double、enum</w:t>
            </w:r>
            <w:r>
              <w:t>(int)</w:t>
            </w:r>
            <w:r>
              <w:rPr>
                <w:rFonts w:hint="eastAsia"/>
              </w:rPr>
              <w:t>、enum</w:t>
            </w:r>
            <w:r>
              <w:t>(</w:t>
            </w:r>
            <w:r>
              <w:rPr>
                <w:rFonts w:hint="eastAsia"/>
              </w:rPr>
              <w:t>text</w:t>
            </w:r>
            <w:r>
              <w:t>)</w:t>
            </w:r>
            <w:r>
              <w:rPr>
                <w:rFonts w:hint="eastAsia"/>
              </w:rPr>
              <w:t>、bool、text、date、datetime、time，下拉单选一种，每种数据类型的数据要求不一样，下面会详细讲述。</w:t>
            </w:r>
          </w:p>
          <w:p w14:paraId="5D4FD20D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/>
                <w:bCs/>
              </w:rPr>
              <w:t>单位：</w:t>
            </w:r>
            <w:r>
              <w:rPr>
                <w:rFonts w:hint="eastAsia"/>
              </w:rPr>
              <w:t>输入1</w:t>
            </w:r>
            <w:r>
              <w:t>2</w:t>
            </w:r>
            <w:r>
              <w:rPr>
                <w:rFonts w:hint="eastAsia"/>
              </w:rPr>
              <w:t>个字符以内，使用带输入框建议的控件，输入字符类型不做限制，异常提示：仅支持1</w:t>
            </w:r>
            <w:r>
              <w:t>2</w:t>
            </w:r>
            <w:r>
              <w:rPr>
                <w:rFonts w:hint="eastAsia"/>
              </w:rPr>
              <w:t>个字符以内</w:t>
            </w:r>
          </w:p>
          <w:p w14:paraId="5A3A2DB7" w14:textId="77777777" w:rsidR="00B7510A" w:rsidRPr="00F5606D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695">
              <w:rPr>
                <w:rFonts w:hint="eastAsia"/>
                <w:b/>
                <w:bCs/>
              </w:rPr>
              <w:t>描述：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个字以内，输入字符不做限制。异常提示：仅支持5</w:t>
            </w:r>
            <w:r>
              <w:t>0</w:t>
            </w:r>
            <w:r>
              <w:rPr>
                <w:rFonts w:hint="eastAsia"/>
              </w:rPr>
              <w:t>个字以内。</w:t>
            </w:r>
          </w:p>
        </w:tc>
      </w:tr>
      <w:tr w:rsidR="00B7510A" w14:paraId="14D59D0D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0866427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数据类型具体要求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EBCFB11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数据要求</w:t>
            </w:r>
          </w:p>
          <w:p w14:paraId="42F89F48" w14:textId="77777777" w:rsidR="00B7510A" w:rsidRPr="00076CB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t>I</w:t>
            </w:r>
            <w:r w:rsidRPr="00076CB3">
              <w:rPr>
                <w:rFonts w:hint="eastAsia"/>
                <w:b/>
                <w:bCs/>
              </w:rPr>
              <w:t>nt</w:t>
            </w:r>
            <w:r w:rsidRPr="00076CB3">
              <w:rPr>
                <w:b/>
                <w:bCs/>
              </w:rPr>
              <w:t>32</w:t>
            </w:r>
            <w:r w:rsidRPr="00076CB3">
              <w:rPr>
                <w:rFonts w:hint="eastAsia"/>
                <w:b/>
                <w:bCs/>
              </w:rPr>
              <w:t>整数型数据要求：</w:t>
            </w:r>
          </w:p>
          <w:p w14:paraId="57035A68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取值范围：最小值必须要小于最大值，且不能有小数，最大值：</w:t>
            </w:r>
            <w:r w:rsidRPr="007A3D2F">
              <w:t>2147483647</w:t>
            </w:r>
            <w:r>
              <w:rPr>
                <w:rFonts w:hint="eastAsia"/>
              </w:rPr>
              <w:t>，最小值：-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。异常提示：最大值必须大于最小值，且不允许有小数点。最小值默认值：-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，最大值默认值：</w:t>
            </w:r>
            <w:r w:rsidRPr="007A3D2F">
              <w:t>2147483647</w:t>
            </w:r>
          </w:p>
          <w:p w14:paraId="36B02C09" w14:textId="77777777" w:rsidR="00B7510A" w:rsidRPr="00076CB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rFonts w:hint="eastAsia"/>
                <w:b/>
                <w:bCs/>
              </w:rPr>
              <w:t>double整数型数据要求：</w:t>
            </w:r>
          </w:p>
          <w:p w14:paraId="1F963076" w14:textId="77777777" w:rsidR="00B7510A" w:rsidRPr="003C0C0E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取值范围：最小值必须要小于最大值，小数位有效位为</w:t>
            </w:r>
            <w:r>
              <w:t>16</w:t>
            </w:r>
            <w:r>
              <w:rPr>
                <w:rFonts w:hint="eastAsia"/>
              </w:rPr>
              <w:t>位，最大值：</w:t>
            </w:r>
            <w:r w:rsidRPr="007A3D2F">
              <w:t>2147483647</w:t>
            </w:r>
            <w:r>
              <w:rPr>
                <w:rFonts w:hint="eastAsia"/>
              </w:rPr>
              <w:t>，最小值：-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。异常提示：最大值要大于最小值，小数位有效为为</w:t>
            </w:r>
            <w:r>
              <w:t>16</w:t>
            </w:r>
            <w:r>
              <w:rPr>
                <w:rFonts w:hint="eastAsia"/>
              </w:rPr>
              <w:t>位。最小值默认值：-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，最大值默认值：</w:t>
            </w:r>
            <w:r w:rsidRPr="007A3D2F">
              <w:t>2147483647</w:t>
            </w:r>
          </w:p>
          <w:p w14:paraId="5FCDD484" w14:textId="77777777" w:rsidR="00B7510A" w:rsidRPr="00076CB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lastRenderedPageBreak/>
              <w:t>E</w:t>
            </w:r>
            <w:r w:rsidRPr="00076CB3">
              <w:rPr>
                <w:rFonts w:hint="eastAsia"/>
                <w:b/>
                <w:bCs/>
              </w:rPr>
              <w:t>num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INT</w:t>
            </w:r>
            <w:r w:rsidRPr="00076CB3">
              <w:rPr>
                <w:rFonts w:hint="eastAsia"/>
                <w:b/>
                <w:bCs/>
              </w:rPr>
              <w:t>型数据要求：</w:t>
            </w:r>
          </w:p>
          <w:p w14:paraId="765EA7E3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取值范围：最大值：</w:t>
            </w:r>
            <w:r w:rsidRPr="007A3D2F">
              <w:t>2147483647</w:t>
            </w:r>
            <w:r>
              <w:rPr>
                <w:rFonts w:hint="eastAsia"/>
              </w:rPr>
              <w:t>，最小值：-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。最小值默认值：-</w:t>
            </w:r>
            <w:r w:rsidRPr="007A3D2F">
              <w:t>214748364</w:t>
            </w:r>
            <w:r>
              <w:t>8</w:t>
            </w:r>
            <w:r>
              <w:rPr>
                <w:rFonts w:hint="eastAsia"/>
              </w:rPr>
              <w:t>，最大值默认值：</w:t>
            </w:r>
            <w:r w:rsidRPr="007A3D2F">
              <w:t>2147483647</w:t>
            </w:r>
            <w:r>
              <w:rPr>
                <w:rFonts w:hint="eastAsia"/>
              </w:rPr>
              <w:t>；数据项之间不允许重复。</w:t>
            </w:r>
          </w:p>
          <w:p w14:paraId="285BAACC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枚举描述：</w:t>
            </w:r>
            <w:r w:rsidRPr="006F6B02">
              <w:rPr>
                <w:rFonts w:hint="eastAsia"/>
              </w:rPr>
              <w:t>支持中文、英文大小写、数字下划线，必须以中文、英文或数字开头，不超过20个字</w:t>
            </w:r>
            <w:r>
              <w:rPr>
                <w:rFonts w:hint="eastAsia"/>
              </w:rPr>
              <w:t>。异常提示：仅</w:t>
            </w:r>
            <w:r>
              <w:t>20</w:t>
            </w:r>
            <w:r>
              <w:rPr>
                <w:rFonts w:hint="eastAsia"/>
              </w:rPr>
              <w:t>个字以内（中文、英文、下划线），不能以下划线开头。</w:t>
            </w:r>
          </w:p>
          <w:p w14:paraId="5FB42D59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 w:rsidRPr="00894277">
              <w:t>参数描述：输入字符不做限制，不超过50个字。异常提示：仅支持50个字以内:</w:t>
            </w:r>
          </w:p>
          <w:p w14:paraId="1E3C95FC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增加枚举项：点击下方增加一行枚举项的填写框。</w:t>
            </w:r>
          </w:p>
          <w:p w14:paraId="1552B88B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删除枚举项：点击枚举行右方的删除按钮，删除当前行，当只有一个枚举项时，删除按钮置灰。</w:t>
            </w:r>
          </w:p>
          <w:p w14:paraId="217E77BA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BC3DC23" w14:textId="77777777" w:rsidR="00B7510A" w:rsidRPr="00250C9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t>E</w:t>
            </w:r>
            <w:r w:rsidRPr="00076CB3">
              <w:rPr>
                <w:rFonts w:hint="eastAsia"/>
                <w:b/>
                <w:bCs/>
              </w:rPr>
              <w:t>num</w:t>
            </w:r>
            <w:r>
              <w:rPr>
                <w:rFonts w:hint="eastAsia"/>
                <w:b/>
                <w:bCs/>
              </w:rPr>
              <w:t>字符</w:t>
            </w:r>
            <w:r w:rsidRPr="00076CB3">
              <w:rPr>
                <w:rFonts w:hint="eastAsia"/>
                <w:b/>
                <w:bCs/>
              </w:rPr>
              <w:t>型数据要求：</w:t>
            </w:r>
          </w:p>
          <w:p w14:paraId="73E0DBB7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参数值：3</w:t>
            </w:r>
            <w:r>
              <w:t>2</w:t>
            </w:r>
            <w:r>
              <w:rPr>
                <w:rFonts w:hint="eastAsia"/>
              </w:rPr>
              <w:t>位字符以内，支持数字、字母、下划线、横杠类型，枚举型数据项不能重复。异常提示:仅支持3</w:t>
            </w:r>
            <w:r>
              <w:t>2</w:t>
            </w:r>
            <w:r>
              <w:rPr>
                <w:rFonts w:hint="eastAsia"/>
              </w:rPr>
              <w:t>位字符以内（字母、数字、下划线、横杠）。</w:t>
            </w:r>
          </w:p>
          <w:p w14:paraId="1459F3BE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枚举描述：</w:t>
            </w:r>
            <w:r w:rsidRPr="006F6B02">
              <w:rPr>
                <w:rFonts w:hint="eastAsia"/>
              </w:rPr>
              <w:t>支持中文、英文大小写、数字下划线，必须以中文、英文或数字开头，不超过20个字</w:t>
            </w:r>
            <w:r>
              <w:rPr>
                <w:rFonts w:hint="eastAsia"/>
              </w:rPr>
              <w:t>。异常提示：仅</w:t>
            </w:r>
            <w:r>
              <w:t>20</w:t>
            </w:r>
            <w:r>
              <w:rPr>
                <w:rFonts w:hint="eastAsia"/>
              </w:rPr>
              <w:t>个字以内（中文、英文、下划线），不能以下划线开头。</w:t>
            </w:r>
          </w:p>
          <w:p w14:paraId="59E88807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 w:rsidRPr="00894277">
              <w:t>参数描述：输入字符不做限制，不超过50个字。异常提示：仅支持50个字以内:</w:t>
            </w:r>
          </w:p>
          <w:p w14:paraId="48B763BD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增加枚举项：点击下方增加一行枚举项的填写框。</w:t>
            </w:r>
          </w:p>
          <w:p w14:paraId="3E7A126A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删除枚举项：点击枚举行右方的删除按钮，删除当前行，当只有一个枚举项时，删除按钮置灰。</w:t>
            </w:r>
          </w:p>
          <w:p w14:paraId="6C2154A8" w14:textId="77777777" w:rsidR="00B7510A" w:rsidRDefault="00B7510A" w:rsidP="00B47281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5B99D4D" w14:textId="77777777" w:rsidR="00B7510A" w:rsidRPr="00076CB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t>B</w:t>
            </w:r>
            <w:r w:rsidRPr="00076CB3">
              <w:rPr>
                <w:rFonts w:hint="eastAsia"/>
                <w:b/>
                <w:bCs/>
              </w:rPr>
              <w:t>ool</w:t>
            </w:r>
            <w:r>
              <w:rPr>
                <w:rFonts w:hint="eastAsia"/>
                <w:b/>
                <w:bCs/>
              </w:rPr>
              <w:t>布尔</w:t>
            </w:r>
            <w:r w:rsidRPr="00076CB3">
              <w:rPr>
                <w:rFonts w:hint="eastAsia"/>
                <w:b/>
                <w:bCs/>
              </w:rPr>
              <w:t>型数据要求：</w:t>
            </w:r>
          </w:p>
          <w:p w14:paraId="4CD47EF2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  <w:t>0-</w:t>
            </w:r>
            <w:r>
              <w:rPr>
                <w:rFonts w:hint="eastAsia"/>
              </w:rPr>
              <w:t>：仅支持1</w:t>
            </w:r>
            <w:r>
              <w:t>0</w:t>
            </w:r>
            <w:r>
              <w:rPr>
                <w:rFonts w:hint="eastAsia"/>
              </w:rPr>
              <w:t>个字以内，输入字符不做限制。默认：否</w:t>
            </w:r>
          </w:p>
          <w:p w14:paraId="0F16D9F1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  <w:t>1-</w:t>
            </w:r>
            <w:r>
              <w:rPr>
                <w:rFonts w:hint="eastAsia"/>
              </w:rPr>
              <w:t>：仅支持1</w:t>
            </w:r>
            <w:r>
              <w:t>0</w:t>
            </w:r>
            <w:r>
              <w:rPr>
                <w:rFonts w:hint="eastAsia"/>
              </w:rPr>
              <w:t>个字以内，输入字符不做限制。默认：是</w:t>
            </w:r>
          </w:p>
          <w:p w14:paraId="7AB3A5B9" w14:textId="77777777" w:rsidR="00B7510A" w:rsidRPr="00076CB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t>T</w:t>
            </w:r>
            <w:r w:rsidRPr="00076CB3">
              <w:rPr>
                <w:rFonts w:hint="eastAsia"/>
                <w:b/>
                <w:bCs/>
              </w:rPr>
              <w:t>ext</w:t>
            </w:r>
            <w:r>
              <w:rPr>
                <w:rFonts w:hint="eastAsia"/>
                <w:b/>
                <w:bCs/>
              </w:rPr>
              <w:t>文本</w:t>
            </w:r>
            <w:r w:rsidRPr="00076CB3">
              <w:rPr>
                <w:rFonts w:hint="eastAsia"/>
                <w:b/>
                <w:bCs/>
              </w:rPr>
              <w:t>型数据要求：</w:t>
            </w:r>
          </w:p>
          <w:p w14:paraId="58E9ACBB" w14:textId="77777777" w:rsidR="00B7510A" w:rsidRPr="007A39F9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 w:rsidRPr="007A39F9">
              <w:rPr>
                <w:rFonts w:hint="eastAsia"/>
              </w:rPr>
              <w:t>数据长度：最大输入2</w:t>
            </w:r>
            <w:r w:rsidRPr="007A39F9">
              <w:t>048</w:t>
            </w:r>
            <w:r w:rsidRPr="007A39F9">
              <w:rPr>
                <w:rFonts w:hint="eastAsia"/>
              </w:rPr>
              <w:t>，且仅支持整数。异常提示：输入值应小于2</w:t>
            </w:r>
            <w:r w:rsidRPr="007A39F9">
              <w:t>048</w:t>
            </w:r>
            <w:r w:rsidRPr="007A39F9">
              <w:rPr>
                <w:rFonts w:hint="eastAsia"/>
              </w:rPr>
              <w:t>，且仅支持输入整数；默认值：2</w:t>
            </w:r>
            <w:r w:rsidRPr="007A39F9">
              <w:t>048</w:t>
            </w:r>
          </w:p>
          <w:p w14:paraId="17946BF6" w14:textId="77777777" w:rsidR="00B7510A" w:rsidRPr="00A2502C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E7300">
              <w:rPr>
                <w:b/>
                <w:bCs/>
              </w:rPr>
              <w:t>D</w:t>
            </w:r>
            <w:r w:rsidRPr="00AE7300">
              <w:rPr>
                <w:rFonts w:hint="eastAsia"/>
                <w:b/>
                <w:bCs/>
              </w:rPr>
              <w:t>ate</w:t>
            </w:r>
            <w:r>
              <w:rPr>
                <w:rFonts w:hint="eastAsia"/>
                <w:b/>
                <w:bCs/>
              </w:rPr>
              <w:t>日期</w:t>
            </w:r>
            <w:r w:rsidRPr="00AE7300">
              <w:rPr>
                <w:rFonts w:hint="eastAsia"/>
                <w:b/>
                <w:bCs/>
              </w:rPr>
              <w:t>要求：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</w:rPr>
              <w:t>暂无要求</w:t>
            </w:r>
          </w:p>
          <w:p w14:paraId="33FE70AB" w14:textId="77777777" w:rsidR="00B7510A" w:rsidRPr="00A2502C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90CF6">
              <w:rPr>
                <w:b/>
                <w:bCs/>
              </w:rPr>
              <w:t>D</w:t>
            </w:r>
            <w:r w:rsidRPr="00090CF6">
              <w:rPr>
                <w:rFonts w:hint="eastAsia"/>
                <w:b/>
                <w:bCs/>
              </w:rPr>
              <w:t>atetime</w:t>
            </w:r>
            <w:r>
              <w:rPr>
                <w:rFonts w:hint="eastAsia"/>
                <w:b/>
                <w:bCs/>
              </w:rPr>
              <w:t xml:space="preserve">数据要求： </w:t>
            </w:r>
            <w:r>
              <w:rPr>
                <w:rFonts w:hint="eastAsia"/>
              </w:rPr>
              <w:t>暂无要求</w:t>
            </w:r>
          </w:p>
          <w:p w14:paraId="433521B8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46" w:author="zhang ling" w:date="2021-05-14T13:55:00Z"/>
              </w:rPr>
            </w:pPr>
            <w:r w:rsidRPr="00090CF6">
              <w:rPr>
                <w:b/>
                <w:bCs/>
              </w:rPr>
              <w:t>T</w:t>
            </w:r>
            <w:r w:rsidRPr="00090CF6">
              <w:rPr>
                <w:rFonts w:hint="eastAsia"/>
                <w:b/>
                <w:bCs/>
              </w:rPr>
              <w:t>ime</w:t>
            </w:r>
            <w:r>
              <w:rPr>
                <w:rFonts w:hint="eastAsia"/>
                <w:b/>
                <w:bCs/>
              </w:rPr>
              <w:t xml:space="preserve">数据要求； </w:t>
            </w:r>
            <w:r w:rsidRPr="00090CF6">
              <w:rPr>
                <w:rFonts w:hint="eastAsia"/>
              </w:rPr>
              <w:t>暂无要求</w:t>
            </w:r>
          </w:p>
          <w:p w14:paraId="685B6243" w14:textId="77777777" w:rsidR="00B7510A" w:rsidRPr="005D7BB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7510A" w14:paraId="05C38913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1F6C719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编辑静态属性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340FFF2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点击页面右侧，每个静态属性的后方的【编辑】按钮可对静态属性进行编辑。</w:t>
            </w:r>
          </w:p>
          <w:p w14:paraId="7FA7B609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06D">
              <w:rPr>
                <w:noProof/>
              </w:rPr>
              <w:drawing>
                <wp:inline distT="0" distB="0" distL="0" distR="0" wp14:anchorId="7FF19B97" wp14:editId="72EADFA5">
                  <wp:extent cx="2641600" cy="1612900"/>
                  <wp:effectExtent l="0" t="0" r="0" b="0"/>
                  <wp:docPr id="325" name="图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F7047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833B1E" w14:textId="77777777" w:rsidR="00B7510A" w:rsidRDefault="00B7510A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编辑静态属性</w:t>
            </w:r>
          </w:p>
          <w:p w14:paraId="767FDA3E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7DAF">
              <w:rPr>
                <w:noProof/>
              </w:rPr>
              <w:lastRenderedPageBreak/>
              <w:drawing>
                <wp:inline distT="0" distB="0" distL="0" distR="0" wp14:anchorId="3792BD72" wp14:editId="137A85AD">
                  <wp:extent cx="2525998" cy="2964872"/>
                  <wp:effectExtent l="0" t="0" r="1905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036" t="690" r="2078" b="1975"/>
                          <a:stretch/>
                        </pic:blipFill>
                        <pic:spPr bwMode="auto">
                          <a:xfrm>
                            <a:off x="0" y="0"/>
                            <a:ext cx="2554895" cy="2998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E46F64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各个数据类型的数据要求的编辑规则不一样，下方详细说明，除数据要求外，静态属性的属性标识符，必填项、数据类型是不允许修改的，其他（单位、描述、名称）允许修改。</w:t>
            </w:r>
          </w:p>
          <w:p w14:paraId="5392145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230C3F" w14:textId="77777777" w:rsidR="00B7510A" w:rsidRDefault="00B7510A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交互说明：</w:t>
            </w:r>
          </w:p>
          <w:p w14:paraId="2999A108" w14:textId="77777777" w:rsidR="00B7510A" w:rsidRPr="00046695" w:rsidRDefault="00B7510A" w:rsidP="00B47281">
            <w:pPr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点击确定后上方提示：属性编辑成功</w:t>
            </w:r>
          </w:p>
        </w:tc>
      </w:tr>
      <w:tr w:rsidR="00B7510A" w14:paraId="4B340707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96E5739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编辑-数据类型要求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914FDD2" w14:textId="77777777" w:rsidR="00B7510A" w:rsidRPr="00687DAF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数据类型要求</w:t>
            </w:r>
          </w:p>
          <w:p w14:paraId="155A5282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  <w:r>
              <w:t>32</w:t>
            </w:r>
            <w:r>
              <w:rPr>
                <w:rFonts w:hint="eastAsia"/>
              </w:rPr>
              <w:t>：取值范围允许修改，修改值必须大于原值；</w:t>
            </w:r>
          </w:p>
          <w:p w14:paraId="451C0A4F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float：取值范围允许修改，修改值必须大于原值；</w:t>
            </w:r>
          </w:p>
          <w:p w14:paraId="5FC464AB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double：取值范围允许修改，修改值必须大于原值；</w:t>
            </w:r>
          </w:p>
          <w:p w14:paraId="0C56EA83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enum</w:t>
            </w:r>
            <w:r>
              <w:t>(</w:t>
            </w:r>
            <w:r>
              <w:rPr>
                <w:rFonts w:hint="eastAsia"/>
              </w:rPr>
              <w:t>int</w:t>
            </w:r>
            <w:r>
              <w:t>)</w:t>
            </w:r>
            <w:r>
              <w:rPr>
                <w:rFonts w:hint="eastAsia"/>
              </w:rPr>
              <w:t>：枚举项允许修改，并且只允许新增枚举项</w:t>
            </w:r>
          </w:p>
          <w:p w14:paraId="7D6F56C3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enum</w:t>
            </w:r>
            <w:r>
              <w:t>(text)</w:t>
            </w:r>
            <w:r>
              <w:rPr>
                <w:rFonts w:hint="eastAsia"/>
              </w:rPr>
              <w:t>：枚举项允许修改，并且只允许新增枚举项</w:t>
            </w:r>
          </w:p>
          <w:p w14:paraId="3360795E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bool：布尔值允许修改</w:t>
            </w:r>
          </w:p>
          <w:p w14:paraId="171CCED0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text：长度只允许往大了改。异常提示：修改值应大于原值，输入值应小于2</w:t>
            </w:r>
            <w:r>
              <w:t>048</w:t>
            </w:r>
            <w:r>
              <w:rPr>
                <w:rFonts w:hint="eastAsia"/>
              </w:rPr>
              <w:t>，且仅支持输入整数。</w:t>
            </w:r>
          </w:p>
          <w:p w14:paraId="4736B5DD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47" w:author="zhang ling" w:date="2021-05-14T13:57:00Z"/>
              </w:rPr>
            </w:pPr>
            <w:r>
              <w:rPr>
                <w:rFonts w:hint="eastAsia"/>
              </w:rPr>
              <w:t>date：</w:t>
            </w:r>
            <w:ins w:id="148" w:author="zhang ling" w:date="2021-05-14T13:57:00Z">
              <w:r>
                <w:rPr>
                  <w:rFonts w:hint="eastAsia"/>
                </w:rPr>
                <w:t>日期</w:t>
              </w:r>
            </w:ins>
            <w:del w:id="149" w:author="zhang ling" w:date="2021-05-14T13:57:00Z">
              <w:r w:rsidDel="001269B9">
                <w:rPr>
                  <w:rFonts w:hint="eastAsia"/>
                </w:rPr>
                <w:delText>时间</w:delText>
              </w:r>
            </w:del>
            <w:r>
              <w:rPr>
                <w:rFonts w:hint="eastAsia"/>
              </w:rPr>
              <w:t>型不允许修改。</w:t>
            </w:r>
          </w:p>
          <w:p w14:paraId="18EBB0E3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50" w:author="zhang ling" w:date="2021-05-14T13:58:00Z"/>
              </w:rPr>
            </w:pPr>
            <w:ins w:id="151" w:author="zhang ling" w:date="2021-05-14T13:58:00Z">
              <w:r>
                <w:t>d</w:t>
              </w:r>
            </w:ins>
            <w:ins w:id="152" w:author="zhang ling" w:date="2021-05-14T13:57:00Z">
              <w:r>
                <w:rPr>
                  <w:rFonts w:hint="eastAsia"/>
                </w:rPr>
                <w:t>atetime</w:t>
              </w:r>
            </w:ins>
            <w:ins w:id="153" w:author="zhang ling" w:date="2021-05-14T13:58:00Z">
              <w:r>
                <w:rPr>
                  <w:rFonts w:hint="eastAsia"/>
                </w:rPr>
                <w:t>：</w:t>
              </w:r>
            </w:ins>
            <w:ins w:id="154" w:author="zhang ling" w:date="2021-05-14T14:05:00Z">
              <w:r>
                <w:rPr>
                  <w:rFonts w:hint="eastAsia"/>
                </w:rPr>
                <w:t>时间日期型不允许修改。</w:t>
              </w:r>
            </w:ins>
          </w:p>
          <w:p w14:paraId="24EDA086" w14:textId="77777777" w:rsidR="00B7510A" w:rsidRPr="00F5606D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155" w:author="zhang ling" w:date="2021-05-14T13:58:00Z">
              <w:r>
                <w:t>t</w:t>
              </w:r>
              <w:r>
                <w:rPr>
                  <w:rFonts w:hint="eastAsia"/>
                </w:rPr>
                <w:t>ime：</w:t>
              </w:r>
            </w:ins>
            <w:ins w:id="156" w:author="zhang ling" w:date="2021-05-14T14:05:00Z">
              <w:r>
                <w:rPr>
                  <w:rFonts w:hint="eastAsia"/>
                </w:rPr>
                <w:t>时间型不允许修改。</w:t>
              </w:r>
            </w:ins>
          </w:p>
        </w:tc>
      </w:tr>
      <w:tr w:rsidR="00B7510A" w14:paraId="6BF78B61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5FE62EC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B25C73C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点击删除按钮，弹出确认输入框，确认后，上方提示：属性删除成功</w:t>
            </w:r>
          </w:p>
          <w:p w14:paraId="635917EB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06D">
              <w:rPr>
                <w:noProof/>
              </w:rPr>
              <w:drawing>
                <wp:inline distT="0" distB="0" distL="0" distR="0" wp14:anchorId="5E66E75B" wp14:editId="2CC68007">
                  <wp:extent cx="2641600" cy="1612900"/>
                  <wp:effectExtent l="0" t="0" r="0" b="0"/>
                  <wp:docPr id="324" name="图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10A" w14:paraId="53169CBF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2AAEF7E" w14:textId="77777777" w:rsidR="00B7510A" w:rsidRPr="00D33320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3332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搜索静态属性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2B273F0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输入框支持属性名称、属性标识符字段的模糊精确搜索；</w:t>
            </w:r>
            <w:r w:rsidRPr="00360BB4">
              <w:rPr>
                <w:rFonts w:hint="eastAsia"/>
              </w:rPr>
              <w:t>输</w:t>
            </w:r>
            <w:r w:rsidRPr="00360BB4">
              <w:t>入</w:t>
            </w:r>
            <w:r>
              <w:rPr>
                <w:rFonts w:hint="eastAsia"/>
              </w:rPr>
              <w:t>字段</w:t>
            </w:r>
            <w:r w:rsidRPr="00360BB4">
              <w:t>关键字后，回车或按搜索按钮。下方内容暂时隐藏，显示加载中动画，待搜索完毕后，展现搜索结果。并在上方显示，已为您找到X条结果。若无搜索结果，展示空状态插画，提示：暂无结果。</w:t>
            </w:r>
          </w:p>
        </w:tc>
      </w:tr>
    </w:tbl>
    <w:p w14:paraId="25882E12" w14:textId="77777777" w:rsidR="00B7510A" w:rsidRDefault="00B7510A" w:rsidP="00B7510A"/>
    <w:p w14:paraId="745C247B" w14:textId="77777777" w:rsidR="00B7510A" w:rsidRDefault="00B7510A" w:rsidP="00B7510A">
      <w:pPr>
        <w:widowControl/>
      </w:pPr>
      <w:r>
        <w:br w:type="page"/>
      </w:r>
    </w:p>
    <w:p w14:paraId="0DF06884" w14:textId="2576B0D4" w:rsidR="00B7510A" w:rsidRDefault="00A61460" w:rsidP="00B7510A">
      <w:pPr>
        <w:pStyle w:val="5"/>
        <w:ind w:right="540"/>
      </w:pPr>
      <w:r>
        <w:rPr>
          <w:rFonts w:hint="eastAsia"/>
        </w:rPr>
        <w:lastRenderedPageBreak/>
        <w:t>功能定义</w:t>
      </w:r>
      <w:r>
        <w:rPr>
          <w:rFonts w:hint="eastAsia"/>
        </w:rPr>
        <w:t>-</w:t>
      </w:r>
      <w:r>
        <w:rPr>
          <w:rFonts w:hint="eastAsia"/>
        </w:rPr>
        <w:t>产品</w:t>
      </w:r>
      <w:r w:rsidR="00B7510A">
        <w:rPr>
          <w:rFonts w:hint="eastAsia"/>
        </w:rPr>
        <w:t>属性</w:t>
      </w:r>
    </w:p>
    <w:p w14:paraId="5AE63DBC" w14:textId="41FC2F4C" w:rsidR="00B7510A" w:rsidRDefault="00B7510A" w:rsidP="00B7510A">
      <w:del w:id="157" w:author="李 国秀" w:date="2021-06-03T10:48:00Z">
        <w:r w:rsidRPr="006862C6" w:rsidDel="00EA0DB2">
          <w:rPr>
            <w:noProof/>
          </w:rPr>
          <w:drawing>
            <wp:inline distT="0" distB="0" distL="0" distR="0" wp14:anchorId="562A4A95" wp14:editId="2F7C1F41">
              <wp:extent cx="6722533" cy="3762947"/>
              <wp:effectExtent l="0" t="0" r="0" b="0"/>
              <wp:docPr id="16" name="图片 16" descr="电脑屏幕的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图片 16" descr="电脑屏幕的截图&#10;&#10;描述已自动生成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42164" cy="37739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 w:rsidR="00F61F0C">
        <w:rPr>
          <w:noProof/>
        </w:rPr>
        <w:drawing>
          <wp:inline distT="0" distB="0" distL="0" distR="0" wp14:anchorId="02AF5E3D" wp14:editId="47FB5730">
            <wp:extent cx="6642100" cy="4436745"/>
            <wp:effectExtent l="0" t="0" r="6350" b="1905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2C6" w:rsidDel="00764A6A">
        <w:t xml:space="preserve"> </w:t>
      </w:r>
    </w:p>
    <w:p w14:paraId="4DDB2E76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 xml:space="preserve">3.4.1.3-1 </w:t>
      </w:r>
      <w:r>
        <w:rPr>
          <w:rFonts w:hint="eastAsia"/>
        </w:rPr>
        <w:t>动态属性原型图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7872AD75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C92448C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425CAD57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3C6B70DD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2754CF3" w14:textId="65661C8D" w:rsidR="00B7510A" w:rsidRPr="00F5606D" w:rsidRDefault="00F61F0C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</w:t>
            </w:r>
            <w:r w:rsidR="00B7510A"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属性页面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915F266" w14:textId="37A57B80" w:rsidR="00B7510A" w:rsidRDefault="00F61F0C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点击功能定义按钮，默认进入产品属性Tab页面，</w:t>
            </w:r>
            <w:r w:rsidR="00B7510A">
              <w:rPr>
                <w:rFonts w:hint="eastAsia"/>
              </w:rPr>
              <w:t>下方播放加载中动画，加载完成后展示当前页面。</w:t>
            </w:r>
          </w:p>
          <w:p w14:paraId="6A011103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当前表格采取一次性全量加载所有属性；</w:t>
            </w:r>
          </w:p>
          <w:p w14:paraId="45F697C0" w14:textId="46D873CB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06D">
              <w:rPr>
                <w:rFonts w:hint="eastAsia"/>
              </w:rPr>
              <w:t>按照创建时间</w:t>
            </w:r>
            <w:r w:rsidR="00F61F0C">
              <w:rPr>
                <w:rFonts w:hint="eastAsia"/>
              </w:rPr>
              <w:t>倒序排列，最新创建在前</w:t>
            </w:r>
            <w:r>
              <w:rPr>
                <w:rFonts w:hint="eastAsia"/>
              </w:rPr>
              <w:t>。</w:t>
            </w:r>
          </w:p>
          <w:p w14:paraId="20287DAA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C699F39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0B0E3DF4" w14:textId="75C36996" w:rsidR="00B7510A" w:rsidRPr="002A18EC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</w:t>
            </w:r>
            <w:r w:rsidR="00F61F0C">
              <w:rPr>
                <w:rFonts w:hint="eastAsia"/>
              </w:rPr>
              <w:t>产品</w:t>
            </w:r>
            <w:r>
              <w:rPr>
                <w:rFonts w:hint="eastAsia"/>
              </w:rPr>
              <w:t>属性时，展示空状态插画，文字提示：暂无</w:t>
            </w:r>
            <w:r w:rsidR="00F61F0C">
              <w:rPr>
                <w:rFonts w:hint="eastAsia"/>
              </w:rPr>
              <w:t>产品</w:t>
            </w:r>
            <w:r>
              <w:rPr>
                <w:rFonts w:hint="eastAsia"/>
              </w:rPr>
              <w:t>属性，点击</w:t>
            </w:r>
            <w:r w:rsidR="00C63891" w:rsidRPr="00C63891">
              <w:rPr>
                <w:rFonts w:hint="eastAsia"/>
                <w:color w:val="00B0F0"/>
                <w:u w:val="single"/>
              </w:rPr>
              <w:t>新增产品属性</w:t>
            </w:r>
            <w:r>
              <w:rPr>
                <w:rFonts w:hint="eastAsia"/>
              </w:rPr>
              <w:t>。</w:t>
            </w:r>
          </w:p>
        </w:tc>
      </w:tr>
      <w:tr w:rsidR="00B7510A" w14:paraId="23A30D7E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0D5A31C" w14:textId="77777777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表格说明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EDF0DF7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字段内容展示不下的情况下用</w:t>
            </w:r>
            <w:r>
              <w:t>…</w:t>
            </w:r>
            <w:r>
              <w:rPr>
                <w:rFonts w:hint="eastAsia"/>
              </w:rPr>
              <w:t>进行省略，鼠标悬停时再展示内容。</w:t>
            </w:r>
          </w:p>
          <w:p w14:paraId="6E277753" w14:textId="001B584C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当前</w:t>
            </w:r>
            <w:r w:rsidR="00420DF7">
              <w:rPr>
                <w:rFonts w:hint="eastAsia"/>
              </w:rPr>
              <w:t>产品</w:t>
            </w:r>
            <w:r>
              <w:rPr>
                <w:rFonts w:hint="eastAsia"/>
              </w:rPr>
              <w:t>属性的数据类型如果为数组-结构体、结构体，则在前方展示展开按钮；</w:t>
            </w:r>
          </w:p>
          <w:p w14:paraId="7B199223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点击展开，子级的属性名称往右侧移动，其他标识符、数据类型、操作按钮，不往右侧移动；</w:t>
            </w:r>
          </w:p>
          <w:p w14:paraId="1F084F5D" w14:textId="70D07183" w:rsidR="00B7510A" w:rsidRDefault="00B7510A" w:rsidP="00B47281">
            <w:pPr>
              <w:pStyle w:val="2-"/>
              <w:numPr>
                <w:ilvl w:val="0"/>
                <w:numId w:val="39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00E9">
              <w:rPr>
                <w:rFonts w:hint="eastAsia"/>
                <w:bCs/>
              </w:rPr>
              <w:t>属性名称：</w:t>
            </w:r>
            <w:r w:rsidRPr="00BF00E9">
              <w:rPr>
                <w:rFonts w:hint="eastAsia"/>
                <w:b w:val="0"/>
                <w:bCs/>
              </w:rPr>
              <w:t>展示该</w:t>
            </w:r>
            <w:r w:rsidR="00420DF7">
              <w:rPr>
                <w:rFonts w:hint="eastAsia"/>
                <w:b w:val="0"/>
                <w:bCs/>
              </w:rPr>
              <w:t>产品</w:t>
            </w:r>
            <w:r w:rsidRPr="00BF00E9">
              <w:rPr>
                <w:rFonts w:hint="eastAsia"/>
                <w:b w:val="0"/>
                <w:bCs/>
              </w:rPr>
              <w:t>属性名称，要求全部展示出，不须隐藏。且该列占位需要较宽，当超出显示范围时，允许横向滚动；</w:t>
            </w:r>
          </w:p>
          <w:p w14:paraId="1CD96600" w14:textId="11FC0AC6" w:rsidR="00B7510A" w:rsidRPr="00BF00E9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 w:rsidRPr="00B10AC7">
              <w:rPr>
                <w:rFonts w:hint="eastAsia"/>
                <w:bCs/>
              </w:rPr>
              <w:t>属性标识符：</w:t>
            </w:r>
            <w:r w:rsidRPr="00BF00E9">
              <w:rPr>
                <w:rFonts w:hint="eastAsia"/>
                <w:b w:val="0"/>
                <w:bCs/>
              </w:rPr>
              <w:t>展示该</w:t>
            </w:r>
            <w:r w:rsidR="00420DF7">
              <w:rPr>
                <w:rFonts w:hint="eastAsia"/>
                <w:b w:val="0"/>
                <w:bCs/>
              </w:rPr>
              <w:t>产品</w:t>
            </w:r>
            <w:r w:rsidRPr="00BF00E9">
              <w:rPr>
                <w:rFonts w:hint="eastAsia"/>
                <w:b w:val="0"/>
                <w:bCs/>
              </w:rPr>
              <w:t>属性标识符，要求全部展示出，不须隐藏</w:t>
            </w:r>
            <w:r>
              <w:rPr>
                <w:rFonts w:hint="eastAsia"/>
                <w:b w:val="0"/>
                <w:bCs/>
              </w:rPr>
              <w:t>；</w:t>
            </w:r>
          </w:p>
          <w:p w14:paraId="5B2ABEDA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0AC7">
              <w:rPr>
                <w:rFonts w:hint="eastAsia"/>
                <w:bCs/>
              </w:rPr>
              <w:t>数据类型</w:t>
            </w:r>
            <w:r>
              <w:rPr>
                <w:rFonts w:hint="eastAsia"/>
              </w:rPr>
              <w:t>：</w:t>
            </w:r>
            <w:r w:rsidRPr="00BF00E9">
              <w:rPr>
                <w:rFonts w:hint="eastAsia"/>
                <w:b w:val="0"/>
                <w:bCs/>
              </w:rPr>
              <w:t>展示数据类型。英文名（中文名）</w:t>
            </w:r>
            <w:r>
              <w:rPr>
                <w:rFonts w:hint="eastAsia"/>
                <w:b w:val="0"/>
                <w:bCs/>
              </w:rPr>
              <w:t>；</w:t>
            </w:r>
          </w:p>
          <w:p w14:paraId="11E89B86" w14:textId="77777777" w:rsidR="00B7510A" w:rsidRDefault="00B7510A" w:rsidP="00B47281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15B1">
              <w:rPr>
                <w:rFonts w:hint="eastAsia"/>
                <w:bCs/>
              </w:rPr>
              <w:t>数据明细要求：</w:t>
            </w:r>
            <w:r w:rsidRPr="00BF00E9">
              <w:rPr>
                <w:rFonts w:hint="eastAsia"/>
                <w:b w:val="0"/>
                <w:bCs/>
              </w:rPr>
              <w:t>各个类型的数据明细要求展示内容不一致，请参照原型，枚举型是需要点击按钮弹窗查看详情，其他类型都按照原型方式进行展示。</w:t>
            </w:r>
          </w:p>
        </w:tc>
      </w:tr>
      <w:tr w:rsidR="00B7510A" w14:paraId="4DF60AC5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BE3F73B" w14:textId="2429BD0A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</w:t>
            </w:r>
            <w:r w:rsidR="00BF0A16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</w:t>
            </w: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390489B" w14:textId="56D22998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点击右上角新增</w:t>
            </w:r>
            <w:r w:rsidR="00C40F37">
              <w:rPr>
                <w:rFonts w:hint="eastAsia"/>
              </w:rPr>
              <w:t>产品</w:t>
            </w:r>
            <w:r>
              <w:rPr>
                <w:rFonts w:hint="eastAsia"/>
              </w:rPr>
              <w:t>属性，弹出此窗口</w:t>
            </w:r>
          </w:p>
          <w:p w14:paraId="113E48AA" w14:textId="18289872" w:rsidR="00B7510A" w:rsidRDefault="00D40FE3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86D07C8" wp14:editId="39D0709A">
                  <wp:extent cx="1333500" cy="8001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659E2" w14:textId="77777777" w:rsidR="00B7510A" w:rsidRPr="00F5606D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062E873" w14:textId="76BFBF3B" w:rsidR="00B7510A" w:rsidRDefault="00697BA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182056" wp14:editId="1477C3C1">
                  <wp:extent cx="2918699" cy="4082143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83" cy="409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C6A34" w14:textId="57DE5BF6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00E9">
              <w:rPr>
                <w:rFonts w:hint="eastAsia"/>
                <w:b/>
                <w:bCs/>
              </w:rPr>
              <w:t>属性名称：</w:t>
            </w:r>
            <w:r>
              <w:rPr>
                <w:rFonts w:hint="eastAsia"/>
              </w:rPr>
              <w:t>必填项，1</w:t>
            </w:r>
            <w:r>
              <w:t>6</w:t>
            </w:r>
            <w:r>
              <w:rPr>
                <w:rFonts w:hint="eastAsia"/>
              </w:rPr>
              <w:t>个字以内，输入字符类型不做限制，单个产品下名称唯一，不允许重复。异常提示：仅支持1</w:t>
            </w:r>
            <w:r>
              <w:t>6</w:t>
            </w:r>
            <w:r>
              <w:rPr>
                <w:rFonts w:hint="eastAsia"/>
              </w:rPr>
              <w:t>个</w:t>
            </w:r>
            <w:r w:rsidR="00D40FE3">
              <w:rPr>
                <w:rFonts w:hint="eastAsia"/>
              </w:rPr>
              <w:t>字符</w:t>
            </w:r>
            <w:r>
              <w:rPr>
                <w:rFonts w:hint="eastAsia"/>
              </w:rPr>
              <w:t>以内</w:t>
            </w:r>
          </w:p>
          <w:p w14:paraId="39033258" w14:textId="694C2E56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4173">
              <w:rPr>
                <w:rFonts w:hint="eastAsia"/>
                <w:b/>
                <w:bCs/>
              </w:rPr>
              <w:t>属性标识符：</w:t>
            </w:r>
            <w:r w:rsidRPr="00494173">
              <w:t>必填项，长度为</w:t>
            </w:r>
            <w:r>
              <w:t>32</w:t>
            </w:r>
            <w:r w:rsidRPr="00494173">
              <w:t>个字符以内，</w:t>
            </w:r>
            <w:r>
              <w:rPr>
                <w:rFonts w:hint="eastAsia"/>
              </w:rPr>
              <w:t>单个产品下名称唯一，不允许重复，</w:t>
            </w:r>
            <w:r w:rsidRPr="00494173">
              <w:t>只允许字母数字加下划线三种。异常在输入框下方提示：仅支持</w:t>
            </w:r>
            <w:r>
              <w:t>32</w:t>
            </w:r>
            <w:r w:rsidRPr="00494173">
              <w:t>个字符以内（字母、数字、下划线）</w:t>
            </w:r>
          </w:p>
          <w:p w14:paraId="4AAF318F" w14:textId="43564D21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7300">
              <w:rPr>
                <w:rFonts w:hint="eastAsia"/>
                <w:b/>
                <w:bCs/>
              </w:rPr>
              <w:t>数据类型：</w:t>
            </w:r>
            <w:r>
              <w:rPr>
                <w:rFonts w:hint="eastAsia"/>
              </w:rPr>
              <w:t>必填项，下拉选择，默认为int</w:t>
            </w:r>
            <w:r>
              <w:t>32</w:t>
            </w:r>
            <w:r>
              <w:rPr>
                <w:rFonts w:hint="eastAsia"/>
              </w:rPr>
              <w:t>，数据类型分为 int</w:t>
            </w:r>
            <w:r>
              <w:t>32</w:t>
            </w:r>
            <w:r>
              <w:rPr>
                <w:rFonts w:hint="eastAsia"/>
              </w:rPr>
              <w:t>、double、、enum、bool、text、date，struct、array，下拉单选一种，每种数据类型的数据要求不一样，下面会详细讲述。</w:t>
            </w:r>
          </w:p>
          <w:p w14:paraId="3E0D21C0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7300">
              <w:rPr>
                <w:rFonts w:hint="eastAsia"/>
                <w:b/>
                <w:bCs/>
              </w:rPr>
              <w:t>单位：</w:t>
            </w:r>
            <w:r>
              <w:rPr>
                <w:rFonts w:hint="eastAsia"/>
              </w:rPr>
              <w:t>输入1</w:t>
            </w:r>
            <w:r>
              <w:t>2</w:t>
            </w:r>
            <w:r>
              <w:rPr>
                <w:rFonts w:hint="eastAsia"/>
              </w:rPr>
              <w:t>个字符以内，使用带输入框建议的控件，输入字符类型不做限制，异常提示：仅支持1</w:t>
            </w:r>
            <w:r>
              <w:t>2</w:t>
            </w:r>
            <w:r>
              <w:rPr>
                <w:rFonts w:hint="eastAsia"/>
              </w:rPr>
              <w:t>个字符以内</w:t>
            </w:r>
          </w:p>
          <w:p w14:paraId="30BE9090" w14:textId="7DF38E0F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7300">
              <w:rPr>
                <w:rFonts w:hint="eastAsia"/>
                <w:b/>
                <w:bCs/>
              </w:rPr>
              <w:t>描述：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个字以内，输入字符不做限制。异常提示：仅支持5</w:t>
            </w:r>
            <w:r>
              <w:t>0</w:t>
            </w:r>
            <w:r>
              <w:rPr>
                <w:rFonts w:hint="eastAsia"/>
              </w:rPr>
              <w:t>个</w:t>
            </w:r>
            <w:r w:rsidR="000363E5">
              <w:rPr>
                <w:rFonts w:hint="eastAsia"/>
              </w:rPr>
              <w:t>字符</w:t>
            </w:r>
            <w:r>
              <w:rPr>
                <w:rFonts w:hint="eastAsia"/>
              </w:rPr>
              <w:t>以内。</w:t>
            </w:r>
          </w:p>
          <w:p w14:paraId="19BCA6A0" w14:textId="77777777" w:rsidR="00B7510A" w:rsidRPr="00BF00E9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5511872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交互说明：</w:t>
            </w:r>
          </w:p>
          <w:p w14:paraId="4323C2D4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点击确定后，上方弹窗提示：属性新增成功。</w:t>
            </w:r>
          </w:p>
        </w:tc>
      </w:tr>
      <w:tr w:rsidR="00B7510A" w14:paraId="75233AAB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307F38A" w14:textId="77777777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数据类型属性要求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316FC62" w14:textId="77777777" w:rsidR="00B7510A" w:rsidRPr="00BF00E9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00E9">
              <w:t>I</w:t>
            </w:r>
            <w:r w:rsidRPr="00BF00E9">
              <w:rPr>
                <w:rFonts w:hint="eastAsia"/>
              </w:rPr>
              <w:t>nt</w:t>
            </w:r>
            <w:r w:rsidRPr="00BF00E9">
              <w:t>32</w:t>
            </w:r>
            <w:r w:rsidRPr="00BF00E9">
              <w:rPr>
                <w:rFonts w:hint="eastAsia"/>
              </w:rPr>
              <w:t>整数型数据要求：</w:t>
            </w:r>
          </w:p>
          <w:p w14:paraId="73DCE9D4" w14:textId="77777777" w:rsidR="00B7510A" w:rsidRDefault="00B7510A" w:rsidP="00B47281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取值范围：最小值必须要小于最大值，且不能有小数，</w:t>
            </w:r>
            <w:r w:rsidRPr="00375845">
              <w:t>最小值：-2147483648，最大值：2147483647</w:t>
            </w:r>
            <w:r>
              <w:rPr>
                <w:rFonts w:hint="eastAsia"/>
              </w:rPr>
              <w:t>。异常提示：最大值必须大于最小值，且不允许有小数点。</w:t>
            </w:r>
            <w:r w:rsidRPr="00375845">
              <w:t>最小值默认值：-2147483648，最大值默认值：2147483647</w:t>
            </w:r>
          </w:p>
          <w:p w14:paraId="7D036CFD" w14:textId="77777777" w:rsidR="00B7510A" w:rsidRPr="00AE7300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7300">
              <w:rPr>
                <w:rFonts w:hint="eastAsia"/>
              </w:rPr>
              <w:t>double数据要求：</w:t>
            </w:r>
          </w:p>
          <w:p w14:paraId="0779133C" w14:textId="77777777" w:rsidR="00B7510A" w:rsidRPr="00894277" w:rsidRDefault="00B7510A" w:rsidP="00B47281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取值范围：最小值必须要小于最大值，小数位有效位为1</w:t>
            </w:r>
            <w:r>
              <w:t>6</w:t>
            </w:r>
            <w:r>
              <w:rPr>
                <w:rFonts w:hint="eastAsia"/>
              </w:rPr>
              <w:t>位。异常提示：最大值要大于最小值，小数位有效为为1</w:t>
            </w:r>
            <w:r>
              <w:t>6</w:t>
            </w:r>
            <w:r>
              <w:rPr>
                <w:rFonts w:hint="eastAsia"/>
              </w:rPr>
              <w:t>位。</w:t>
            </w:r>
            <w:r w:rsidRPr="00375845">
              <w:t>最小值默认值：-2147483648，最大值默认值：2147483647</w:t>
            </w:r>
          </w:p>
          <w:p w14:paraId="24CCA831" w14:textId="77777777" w:rsidR="00B7510A" w:rsidRDefault="00B7510A" w:rsidP="00B47281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B13237" w14:textId="77777777" w:rsidR="00B7510A" w:rsidRPr="00AE7300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7300">
              <w:rPr>
                <w:rFonts w:hint="eastAsia"/>
              </w:rPr>
              <w:lastRenderedPageBreak/>
              <w:t>text数据要求：</w:t>
            </w:r>
          </w:p>
          <w:p w14:paraId="13E048F1" w14:textId="77777777" w:rsidR="00B7510A" w:rsidRDefault="00B7510A" w:rsidP="00B47281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数据长度：最大输入2</w:t>
            </w:r>
            <w:r>
              <w:t>048</w:t>
            </w:r>
            <w:r>
              <w:rPr>
                <w:rFonts w:hint="eastAsia"/>
              </w:rPr>
              <w:t>，且仅支持整数。异常提示：输入值应小于2</w:t>
            </w:r>
            <w:r>
              <w:t>048</w:t>
            </w:r>
            <w:r>
              <w:rPr>
                <w:rFonts w:hint="eastAsia"/>
              </w:rPr>
              <w:t>，且仅支持输入整数</w:t>
            </w:r>
            <w:r w:rsidRPr="00375845">
              <w:t>默认值：2048</w:t>
            </w:r>
          </w:p>
          <w:p w14:paraId="617F8BCE" w14:textId="519D808E" w:rsidR="00B7510A" w:rsidRPr="00BF00E9" w:rsidRDefault="00B7510A" w:rsidP="00697BAA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5F2DA1B1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BFE4D95" w14:textId="5488C50D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</w:t>
            </w:r>
            <w:r w:rsidR="00697BAA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</w:t>
            </w: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5F3374D" w14:textId="5066C684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</w:t>
            </w:r>
            <w:r w:rsidR="00095AE1">
              <w:rPr>
                <w:rFonts w:hint="eastAsia"/>
              </w:rPr>
              <w:t>产品</w:t>
            </w:r>
            <w:r>
              <w:rPr>
                <w:rFonts w:hint="eastAsia"/>
              </w:rPr>
              <w:t>属性列表中操作栏的【编辑】按钮，对属性进行编辑。</w:t>
            </w:r>
          </w:p>
          <w:p w14:paraId="188169C3" w14:textId="1CA0BC5B" w:rsidR="00B7510A" w:rsidRPr="00842CD8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42CD8">
              <w:rPr>
                <w:noProof/>
              </w:rPr>
              <w:drawing>
                <wp:inline distT="0" distB="0" distL="0" distR="0" wp14:anchorId="12B50B46" wp14:editId="467E420A">
                  <wp:extent cx="1948069" cy="947530"/>
                  <wp:effectExtent l="0" t="0" r="0" b="5080"/>
                  <wp:docPr id="330" name="图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558" cy="960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30AA6" w14:textId="5DEC799B" w:rsidR="00B7510A" w:rsidRPr="00A8062C" w:rsidRDefault="00697BA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402295E" wp14:editId="0CBF2951">
                  <wp:extent cx="2204582" cy="3075214"/>
                  <wp:effectExtent l="0" t="0" r="5715" b="0"/>
                  <wp:docPr id="448" name="图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10" cy="308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C4D9B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各个数据类型的数据要求的编辑规则不一样，下方详细说明。</w:t>
            </w:r>
          </w:p>
          <w:p w14:paraId="4BBA2234" w14:textId="2CA4843A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除表格中的数据明细要求外，</w:t>
            </w:r>
            <w:r w:rsidR="00095AE1">
              <w:rPr>
                <w:rFonts w:hint="eastAsia"/>
              </w:rPr>
              <w:t>产品</w:t>
            </w:r>
            <w:r>
              <w:rPr>
                <w:rFonts w:hint="eastAsia"/>
              </w:rPr>
              <w:t>属性通用字段：属性标识符，数据类型是不允许修改的，其他（单位、描述、名称、读写类型）允许修改。</w:t>
            </w:r>
          </w:p>
          <w:p w14:paraId="72321C5B" w14:textId="77777777" w:rsidR="00B7510A" w:rsidRPr="00842CD8" w:rsidRDefault="00B7510A" w:rsidP="00095AE1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776CAEB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交互说明：</w:t>
            </w:r>
          </w:p>
          <w:p w14:paraId="73535696" w14:textId="77777777" w:rsidR="00B7510A" w:rsidRPr="00220B9B" w:rsidRDefault="00B7510A" w:rsidP="00B47281">
            <w:pPr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点击确定后上方提示：属性编辑成功</w:t>
            </w:r>
          </w:p>
        </w:tc>
      </w:tr>
      <w:tr w:rsidR="00B7510A" w14:paraId="3094B40C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4A0DE09" w14:textId="77777777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编辑-数据要求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A72FE32" w14:textId="77777777" w:rsidR="00B7510A" w:rsidRDefault="00B7510A" w:rsidP="00B47281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数据要求</w:t>
            </w:r>
          </w:p>
          <w:p w14:paraId="088EB8FB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0B9B">
              <w:rPr>
                <w:rFonts w:hint="eastAsia"/>
                <w:b/>
                <w:bCs/>
              </w:rPr>
              <w:t>int</w:t>
            </w:r>
            <w:r w:rsidRPr="00220B9B">
              <w:rPr>
                <w:b/>
                <w:bCs/>
              </w:rPr>
              <w:t>32</w:t>
            </w:r>
            <w:r w:rsidRPr="00220B9B">
              <w:rPr>
                <w:rFonts w:hint="eastAsia"/>
                <w:b/>
                <w:bCs/>
              </w:rPr>
              <w:t xml:space="preserve">： </w:t>
            </w:r>
            <w:r>
              <w:rPr>
                <w:rFonts w:hint="eastAsia"/>
              </w:rPr>
              <w:t>取值范围允许修改</w:t>
            </w:r>
            <w:r w:rsidRPr="00465561">
              <w:rPr>
                <w:rFonts w:hint="eastAsia"/>
              </w:rPr>
              <w:t>，修改值必须大于原值</w:t>
            </w:r>
            <w:r>
              <w:rPr>
                <w:rFonts w:hint="eastAsia"/>
              </w:rPr>
              <w:t>；</w:t>
            </w:r>
          </w:p>
          <w:p w14:paraId="665B2F7A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0B9B">
              <w:rPr>
                <w:rFonts w:hint="eastAsia"/>
                <w:b/>
                <w:bCs/>
              </w:rPr>
              <w:t>double：</w:t>
            </w:r>
            <w:r>
              <w:rPr>
                <w:rFonts w:hint="eastAsia"/>
              </w:rPr>
              <w:t xml:space="preserve"> 取值范围允许修改，</w:t>
            </w:r>
            <w:r w:rsidRPr="00250C93">
              <w:rPr>
                <w:rFonts w:hint="eastAsia"/>
              </w:rPr>
              <w:t>修改值必须大于原值</w:t>
            </w:r>
            <w:r>
              <w:rPr>
                <w:rFonts w:hint="eastAsia"/>
              </w:rPr>
              <w:t>；</w:t>
            </w:r>
          </w:p>
          <w:p w14:paraId="7AE90E3F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0B9B">
              <w:rPr>
                <w:rFonts w:hint="eastAsia"/>
                <w:b/>
                <w:bCs/>
              </w:rPr>
              <w:t>text：</w:t>
            </w:r>
            <w:r>
              <w:rPr>
                <w:rFonts w:hint="eastAsia"/>
              </w:rPr>
              <w:t xml:space="preserve"> 长度只允许往大了改。异常提示：修改值应大于原值，输入值应小于2</w:t>
            </w:r>
            <w:r>
              <w:t>048</w:t>
            </w:r>
            <w:r>
              <w:rPr>
                <w:rFonts w:hint="eastAsia"/>
              </w:rPr>
              <w:t>，且仅支持输入整数。</w:t>
            </w:r>
          </w:p>
          <w:p w14:paraId="48DBBDF4" w14:textId="44C11B9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 xml:space="preserve"> </w:t>
            </w:r>
          </w:p>
          <w:p w14:paraId="74E92DF3" w14:textId="4D951ED3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属性名称允许修改，字段限制与新增一致；</w:t>
            </w:r>
          </w:p>
        </w:tc>
      </w:tr>
      <w:tr w:rsidR="00B7510A" w14:paraId="436EC57E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3CBF212" w14:textId="195FC7D7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21281D7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点击删除按钮，弹出确认输入框，确认后，上方提示：属性删除成功</w:t>
            </w:r>
          </w:p>
          <w:p w14:paraId="2B0C0520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2CD8">
              <w:rPr>
                <w:noProof/>
              </w:rPr>
              <w:drawing>
                <wp:inline distT="0" distB="0" distL="0" distR="0" wp14:anchorId="2A850233" wp14:editId="4BB22350">
                  <wp:extent cx="2072636" cy="1081378"/>
                  <wp:effectExtent l="0" t="0" r="0" b="0"/>
                  <wp:docPr id="331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713" cy="1106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8B259" w14:textId="65D800A1" w:rsidR="00B7510A" w:rsidRPr="00220B9B" w:rsidRDefault="00B7510A" w:rsidP="00095AE1">
            <w:pPr>
              <w:pStyle w:val="2-"/>
              <w:numPr>
                <w:ilvl w:val="0"/>
                <w:numId w:val="0"/>
              </w:numPr>
              <w:ind w:left="113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</w:p>
        </w:tc>
      </w:tr>
      <w:tr w:rsidR="00B7510A" w14:paraId="15C76680" w14:textId="77777777" w:rsidTr="00B47281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B9B3F5B" w14:textId="2A9CFDC7" w:rsidR="00B7510A" w:rsidRPr="00F5606D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F5606D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搜索属性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DDA2B99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输入框支持属性名称、属性标识符字段的模糊精确搜索；</w:t>
            </w:r>
            <w:r w:rsidRPr="00813712">
              <w:t>输入</w:t>
            </w:r>
            <w:r>
              <w:rPr>
                <w:rFonts w:hint="eastAsia"/>
              </w:rPr>
              <w:t>字段</w:t>
            </w:r>
            <w:r w:rsidRPr="00813712">
              <w:t>关键字后，回车或按搜索按钮。下方内容暂时隐藏，显示加载中动画，待搜索完毕后，展现搜索结果。并在</w:t>
            </w:r>
            <w:r>
              <w:rPr>
                <w:rFonts w:hint="eastAsia"/>
              </w:rPr>
              <w:t>下</w:t>
            </w:r>
            <w:r w:rsidRPr="00813712">
              <w:t>方显示，已为您找到X条结果。若无搜索结果，展示空状态插画，提示：暂无结果。</w:t>
            </w:r>
          </w:p>
        </w:tc>
      </w:tr>
    </w:tbl>
    <w:p w14:paraId="1DB3EEC8" w14:textId="77777777" w:rsidR="00B7510A" w:rsidRDefault="00B7510A" w:rsidP="00B7510A"/>
    <w:p w14:paraId="1ADC1D90" w14:textId="77777777" w:rsidR="00B7510A" w:rsidRDefault="00B7510A" w:rsidP="00B7510A"/>
    <w:p w14:paraId="0966EBEA" w14:textId="77777777" w:rsidR="00B7510A" w:rsidRDefault="00B7510A" w:rsidP="00B7510A"/>
    <w:p w14:paraId="4C75383D" w14:textId="15FCBC09" w:rsidR="00B7510A" w:rsidRDefault="00A61460" w:rsidP="00B7510A">
      <w:pPr>
        <w:pStyle w:val="5"/>
        <w:ind w:right="540"/>
      </w:pPr>
      <w:r>
        <w:rPr>
          <w:rFonts w:hint="eastAsia"/>
        </w:rPr>
        <w:t>功能定义</w:t>
      </w:r>
      <w:r>
        <w:rPr>
          <w:rFonts w:hint="eastAsia"/>
        </w:rPr>
        <w:t>-</w:t>
      </w:r>
      <w:r w:rsidR="00B7510A">
        <w:rPr>
          <w:rFonts w:hint="eastAsia"/>
        </w:rPr>
        <w:t>产品服务</w:t>
      </w:r>
      <w:r w:rsidR="00C63F5D">
        <w:rPr>
          <w:rFonts w:hint="eastAsia"/>
        </w:rPr>
        <w:t>（暂不实现）</w:t>
      </w:r>
    </w:p>
    <w:p w14:paraId="47FB59E5" w14:textId="0F92EBDF" w:rsidR="00B7510A" w:rsidRDefault="003E7E9C" w:rsidP="00B7510A">
      <w:pPr>
        <w:rPr>
          <w:noProof/>
        </w:rPr>
      </w:pPr>
      <w:r>
        <w:rPr>
          <w:noProof/>
        </w:rPr>
        <w:drawing>
          <wp:inline distT="0" distB="0" distL="0" distR="0" wp14:anchorId="126F855C" wp14:editId="2AED43A1">
            <wp:extent cx="6642100" cy="4433570"/>
            <wp:effectExtent l="0" t="0" r="6350" b="5080"/>
            <wp:docPr id="32" name="图片 3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88F3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 xml:space="preserve">3.4.1.4-1 </w:t>
      </w:r>
      <w:r>
        <w:rPr>
          <w:rFonts w:hint="eastAsia"/>
        </w:rPr>
        <w:t>产品服务原型图</w:t>
      </w:r>
      <w:r>
        <w:tab/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1CCB43E3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78F6952F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6C63425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01D1C5DA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CF82A24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产品服务页面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7757648" w14:textId="77777777" w:rsidR="00B7510A" w:rsidRPr="00220B9B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0B9B">
              <w:rPr>
                <w:rFonts w:hint="eastAsia"/>
              </w:rPr>
              <w:t>刚进入页面时，播放加载中动画，加载完毕后，再呈现显示内容。</w:t>
            </w:r>
          </w:p>
          <w:p w14:paraId="10475B69" w14:textId="248A8F26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0B9B">
              <w:rPr>
                <w:rFonts w:hint="eastAsia"/>
              </w:rPr>
              <w:t>产品服务以</w:t>
            </w:r>
            <w:r w:rsidR="003E7E9C">
              <w:rPr>
                <w:rFonts w:hint="eastAsia"/>
              </w:rPr>
              <w:t>可视化列表</w:t>
            </w:r>
            <w:r w:rsidRPr="00220B9B">
              <w:rPr>
                <w:rFonts w:hint="eastAsia"/>
              </w:rPr>
              <w:t>形式展示，竖向滚动，</w:t>
            </w:r>
            <w:r w:rsidR="003E7E9C">
              <w:rPr>
                <w:rFonts w:hint="eastAsia"/>
              </w:rPr>
              <w:t>服务参数列表折叠，可点击左侧小三角图表展开</w:t>
            </w:r>
            <w:r w:rsidRPr="00220B9B">
              <w:rPr>
                <w:rFonts w:hint="eastAsia"/>
              </w:rPr>
              <w:t>。</w:t>
            </w:r>
          </w:p>
          <w:p w14:paraId="72A26D1C" w14:textId="20884D61" w:rsidR="008266C7" w:rsidRPr="00220B9B" w:rsidRDefault="008266C7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98CDB67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7BC9A527" w14:textId="77777777" w:rsidR="00B7510A" w:rsidRPr="002A18EC" w:rsidRDefault="00B7510A" w:rsidP="00B4728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szCs w:val="21"/>
              </w:rPr>
              <w:t>如果当前无</w:t>
            </w:r>
            <w:r w:rsidRPr="00842CD8">
              <w:rPr>
                <w:rFonts w:hint="eastAsia"/>
              </w:rPr>
              <w:t>产品服务，显示空状态插画，文字提示：暂无产品服务，点击右上方新增</w:t>
            </w:r>
          </w:p>
        </w:tc>
      </w:tr>
      <w:tr w:rsidR="008266C7" w14:paraId="5E8A9580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B58D238" w14:textId="6F888013" w:rsidR="008266C7" w:rsidRPr="00842CD8" w:rsidRDefault="008266C7" w:rsidP="00B47281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color w:val="000000" w:themeColor="text1"/>
                <w:sz w:val="22"/>
                <w:szCs w:val="36"/>
              </w:rPr>
              <w:t>列表说明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590DFD2" w14:textId="77777777" w:rsidR="008266C7" w:rsidRDefault="008266C7" w:rsidP="008266C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列表说明</w:t>
            </w:r>
          </w:p>
          <w:p w14:paraId="3378039C" w14:textId="77777777" w:rsidR="008266C7" w:rsidRDefault="008266C7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产品服务列表字段：服务名称、服务标识符、数据类型、数据定义、操作</w:t>
            </w:r>
          </w:p>
          <w:p w14:paraId="37776794" w14:textId="53D56FA2" w:rsidR="008266C7" w:rsidRDefault="0009547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33C1">
              <w:rPr>
                <w:rFonts w:hint="eastAsia"/>
                <w:b/>
                <w:bCs/>
              </w:rPr>
              <w:t>服务名称</w:t>
            </w:r>
            <w:r>
              <w:rPr>
                <w:rFonts w:hint="eastAsia"/>
              </w:rPr>
              <w:t>：全量展示，不做缺省；</w:t>
            </w:r>
            <w:r w:rsidR="004033C1">
              <w:rPr>
                <w:rFonts w:hint="eastAsia"/>
              </w:rPr>
              <w:t>服务则展示服务名称，参数则展示参数名称；</w:t>
            </w:r>
          </w:p>
          <w:p w14:paraId="371EDA87" w14:textId="00799854" w:rsidR="00095471" w:rsidRDefault="0009547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33C1">
              <w:rPr>
                <w:rFonts w:hint="eastAsia"/>
                <w:b/>
                <w:bCs/>
              </w:rPr>
              <w:t>服务标识符</w:t>
            </w:r>
            <w:r>
              <w:rPr>
                <w:rFonts w:hint="eastAsia"/>
              </w:rPr>
              <w:t>：全量展示，不做缺省；</w:t>
            </w:r>
            <w:r w:rsidR="004033C1">
              <w:rPr>
                <w:rFonts w:hint="eastAsia"/>
              </w:rPr>
              <w:t>服务则展示服务标识符，参数则展示参数标识符；</w:t>
            </w:r>
          </w:p>
          <w:p w14:paraId="69CD4B15" w14:textId="3E287EA2" w:rsidR="00095471" w:rsidRDefault="0009547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33C1">
              <w:rPr>
                <w:rFonts w:hint="eastAsia"/>
                <w:b/>
                <w:bCs/>
              </w:rPr>
              <w:t>数据类型</w:t>
            </w:r>
            <w:r>
              <w:rPr>
                <w:rFonts w:hint="eastAsia"/>
              </w:rPr>
              <w:t>：为服务参数时，暂时服务参数的数据类型（英文）中文，其他显示为[</w:t>
            </w:r>
            <w:r>
              <w:t>-]</w:t>
            </w:r>
            <w:r w:rsidR="004033C1">
              <w:rPr>
                <w:rFonts w:hint="eastAsia"/>
              </w:rPr>
              <w:t>；</w:t>
            </w:r>
          </w:p>
          <w:p w14:paraId="43A9ED1F" w14:textId="77777777" w:rsidR="00095471" w:rsidRDefault="0009547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33C1">
              <w:rPr>
                <w:rFonts w:hint="eastAsia"/>
                <w:b/>
                <w:bCs/>
              </w:rPr>
              <w:t>数据定义</w:t>
            </w:r>
            <w:r>
              <w:rPr>
                <w:rFonts w:hint="eastAsia"/>
              </w:rPr>
              <w:t>：为服务时，展示事件类型，请U</w:t>
            </w:r>
            <w:r>
              <w:t>I</w:t>
            </w:r>
            <w:r>
              <w:rPr>
                <w:rFonts w:hint="eastAsia"/>
              </w:rPr>
              <w:t>输出三个样式图；参数则显示具体参数的数据范围等，与产品属性的数据定义展示逻辑一致，不在此赘述。</w:t>
            </w:r>
          </w:p>
          <w:p w14:paraId="6F8D5BEB" w14:textId="77777777" w:rsidR="004033C1" w:rsidRDefault="004033C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9856BF0" w14:textId="74BC9F5C" w:rsidR="004033C1" w:rsidRPr="00820368" w:rsidRDefault="004033C1" w:rsidP="008266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当服务存在输入、输出参数时，则该服务左侧展示折叠按钮，可点击折叠按钮查看参数信息</w:t>
            </w:r>
            <w:r w:rsidR="00820368">
              <w:rPr>
                <w:rFonts w:hint="eastAsia"/>
              </w:rPr>
              <w:t>；输入输出参数行需在左侧顶端处加上标签：</w:t>
            </w:r>
            <w:r w:rsidR="00820368">
              <w:rPr>
                <w:noProof/>
              </w:rPr>
              <w:drawing>
                <wp:inline distT="0" distB="0" distL="0" distR="0" wp14:anchorId="3839E6B1" wp14:editId="112AB2E6">
                  <wp:extent cx="914400" cy="562708"/>
                  <wp:effectExtent l="0" t="0" r="0" b="889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520" cy="56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0368">
              <w:rPr>
                <w:rFonts w:hint="eastAsia"/>
              </w:rPr>
              <w:t>，请U</w:t>
            </w:r>
            <w:r w:rsidR="00820368">
              <w:t>I</w:t>
            </w:r>
            <w:r w:rsidR="00820368">
              <w:rPr>
                <w:rFonts w:hint="eastAsia"/>
              </w:rPr>
              <w:t>输出一个样式。</w:t>
            </w:r>
          </w:p>
        </w:tc>
      </w:tr>
      <w:tr w:rsidR="00B7510A" w14:paraId="7AFAF522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79FF943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新增产品服务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F2A5A9A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点击【新增产品服务】按钮弹出新增产品服务页面。</w:t>
            </w:r>
          </w:p>
          <w:p w14:paraId="16E2BFEE" w14:textId="13140E3C" w:rsidR="00B7510A" w:rsidRDefault="003E7E9C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72C46E" wp14:editId="6F58113C">
                  <wp:extent cx="2637692" cy="4220307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44" cy="422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9DC37" w14:textId="0B003391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服务名称：必填项，</w:t>
            </w:r>
            <w:r>
              <w:t>16</w:t>
            </w:r>
            <w:r>
              <w:rPr>
                <w:rFonts w:hint="eastAsia"/>
              </w:rPr>
              <w:t>个</w:t>
            </w:r>
            <w:r w:rsidR="00547289">
              <w:rPr>
                <w:rFonts w:hint="eastAsia"/>
              </w:rPr>
              <w:t>字符</w:t>
            </w:r>
            <w:r>
              <w:rPr>
                <w:rFonts w:hint="eastAsia"/>
              </w:rPr>
              <w:t>以内，输入字符类型不做限制。服务名称单个产品下不允许重复，异常提示：仅支持</w:t>
            </w:r>
            <w:r>
              <w:t>16</w:t>
            </w:r>
            <w:r>
              <w:rPr>
                <w:rFonts w:hint="eastAsia"/>
              </w:rPr>
              <w:t>个</w:t>
            </w:r>
            <w:r w:rsidR="00547289">
              <w:rPr>
                <w:rFonts w:hint="eastAsia"/>
              </w:rPr>
              <w:t>字符</w:t>
            </w:r>
            <w:r>
              <w:rPr>
                <w:rFonts w:hint="eastAsia"/>
              </w:rPr>
              <w:t>以内，不允许重名</w:t>
            </w:r>
          </w:p>
          <w:p w14:paraId="0DB1D9CA" w14:textId="6670251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服务标识符：</w:t>
            </w:r>
            <w:r w:rsidRPr="00BC13E2">
              <w:t>必填项</w:t>
            </w:r>
            <w:r>
              <w:rPr>
                <w:rFonts w:hint="eastAsia"/>
              </w:rPr>
              <w:t>，单个产品下允许重复</w:t>
            </w:r>
            <w:r w:rsidRPr="00BC13E2">
              <w:t>，长度为</w:t>
            </w:r>
            <w:r>
              <w:t>32</w:t>
            </w:r>
            <w:r w:rsidRPr="00BC13E2">
              <w:t>个字符以内，只允许字母数字加下划线三种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szCs w:val="21"/>
              </w:rPr>
              <w:t>不能以数字开头</w:t>
            </w:r>
            <w:r w:rsidRPr="00BC13E2">
              <w:t>。异常在输入框下方提示：仅支持</w:t>
            </w:r>
            <w:r>
              <w:t>32</w:t>
            </w:r>
            <w:r w:rsidRPr="00BC13E2">
              <w:t>个字符以内（字母、数字、下划线）</w:t>
            </w:r>
          </w:p>
          <w:p w14:paraId="774BDBB0" w14:textId="581A73CC" w:rsidR="00547289" w:rsidRDefault="00547289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调用方式：必填项，默认为</w:t>
            </w:r>
            <w:r w:rsidR="003C3AAB">
              <w:rPr>
                <w:rFonts w:hint="eastAsia"/>
              </w:rPr>
              <w:t>异步；支持切换选择同步，单选项；</w:t>
            </w:r>
          </w:p>
          <w:p w14:paraId="09D9399F" w14:textId="29F539DD" w:rsidR="003C3AAB" w:rsidRDefault="003C3AAB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输入参数：非必填；点击添加参数，弹出添加参数弹窗</w:t>
            </w:r>
          </w:p>
          <w:p w14:paraId="7871B21A" w14:textId="6ED1F509" w:rsidR="003C3AAB" w:rsidRDefault="003C3AAB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1A5D576" wp14:editId="01809DF1">
                  <wp:extent cx="1958168" cy="2819400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768" cy="2831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EAA6C" w14:textId="1ED43A8D" w:rsidR="003C3AAB" w:rsidRPr="00A63FBF" w:rsidRDefault="003C3AAB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</w:rPr>
              <w:t>输出参数：非必填；点击添加参数，弹出添加参数弹窗</w:t>
            </w:r>
          </w:p>
          <w:p w14:paraId="7AFCC982" w14:textId="77777777" w:rsidR="00B7510A" w:rsidRDefault="00B7510A" w:rsidP="00B47281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7E">
              <w:rPr>
                <w:rFonts w:hint="eastAsia"/>
              </w:rPr>
              <w:t>交互说明</w:t>
            </w:r>
          </w:p>
          <w:p w14:paraId="4ECB8A18" w14:textId="77777777" w:rsidR="00B7510A" w:rsidRDefault="00B7510A" w:rsidP="00B472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点击新增产品服务按钮，弹出此窗口。</w:t>
            </w:r>
          </w:p>
          <w:p w14:paraId="717D9CF2" w14:textId="4ED6E80C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点击确定后，弹出服务新增成功</w:t>
            </w:r>
            <w:r w:rsidR="003C3AAB">
              <w:rPr>
                <w:rFonts w:hint="eastAsia"/>
              </w:rPr>
              <w:t>！</w:t>
            </w:r>
          </w:p>
        </w:tc>
      </w:tr>
      <w:tr w:rsidR="00B7510A" w14:paraId="5FAB686E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89B180F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编辑产品服务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0F6B0EB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点击产品服务后的【编辑】按钮，可对具体产品服务进行编辑。</w:t>
            </w:r>
          </w:p>
          <w:p w14:paraId="52EE0D6C" w14:textId="166CA2B7" w:rsidR="00B7510A" w:rsidRDefault="003C3AAB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AAF54F" wp14:editId="1991C5B2">
                  <wp:extent cx="5170805" cy="62992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5D13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DE82B6" w14:textId="1A0F5EE1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标识符不允许修改。字段限制规则与新增一致，不再赘述。</w:t>
            </w:r>
          </w:p>
          <w:p w14:paraId="25D10B4E" w14:textId="5AB7AEBC" w:rsidR="00B7510A" w:rsidRPr="00220B9B" w:rsidRDefault="00B7510A" w:rsidP="003C3AAB">
            <w:pPr>
              <w:pStyle w:val="2-"/>
              <w:numPr>
                <w:ilvl w:val="0"/>
                <w:numId w:val="0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2045559D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DD22D89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删除产品服务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329B7FD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点击产品服务后的【删除】按钮，可对具体产品服务进行删除。</w:t>
            </w:r>
          </w:p>
          <w:p w14:paraId="428428DF" w14:textId="2F740BD2" w:rsidR="00B7510A" w:rsidRDefault="003C3AAB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F6334F" wp14:editId="2D1B2422">
                  <wp:extent cx="5170805" cy="756920"/>
                  <wp:effectExtent l="0" t="0" r="0" b="508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75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0C32F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AECC98C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点击删除，弹出确认提示框，确认后，上方弹窗提示：服务删除成功。</w:t>
            </w:r>
          </w:p>
          <w:p w14:paraId="53CDFBE5" w14:textId="494E4074" w:rsidR="00B7510A" w:rsidRPr="00842CD8" w:rsidRDefault="00B7510A" w:rsidP="003C3AAB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</w:p>
        </w:tc>
      </w:tr>
      <w:tr w:rsidR="00B7510A" w14:paraId="275E8274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EF21E36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新增参数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97DBD9B" w14:textId="67EDE8D0" w:rsidR="00B7510A" w:rsidRPr="00434F0E" w:rsidRDefault="00237327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在新增服务/编辑服务弹窗忠，在输入参数、输出参数处点击添加参数</w:t>
            </w:r>
          </w:p>
          <w:p w14:paraId="5E1A6475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58CC2EF" w14:textId="77777777" w:rsidR="00B7510A" w:rsidRPr="00F008EF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输入参数与输出参数的区别在于，输入参数的int</w:t>
            </w:r>
            <w:r>
              <w:t xml:space="preserve"> </w:t>
            </w:r>
            <w:r>
              <w:rPr>
                <w:rFonts w:hint="eastAsia"/>
              </w:rPr>
              <w:t>、 float、double具有步长的设置，输出参数没有步长的设置。</w:t>
            </w:r>
          </w:p>
          <w:p w14:paraId="741F09E9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t xml:space="preserve"> </w:t>
            </w:r>
            <w:r w:rsidRPr="001B2E0D">
              <w:rPr>
                <w:noProof/>
              </w:rPr>
              <w:drawing>
                <wp:inline distT="0" distB="0" distL="0" distR="0" wp14:anchorId="048EE4AB" wp14:editId="78E7396D">
                  <wp:extent cx="2057400" cy="2818839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197" cy="283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C2D99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点击服务卡片内的新增参数，弹出此窗口。输入参数与输出参数的新增参数一致。</w:t>
            </w:r>
          </w:p>
          <w:p w14:paraId="64FE2D75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502C">
              <w:rPr>
                <w:rFonts w:hint="eastAsia"/>
                <w:b/>
                <w:bCs/>
              </w:rPr>
              <w:t>输入参数名称：</w:t>
            </w:r>
            <w:r>
              <w:rPr>
                <w:rFonts w:hint="eastAsia"/>
              </w:rPr>
              <w:t>必填项，仅1</w:t>
            </w:r>
            <w:r>
              <w:t>0</w:t>
            </w:r>
            <w:r>
              <w:rPr>
                <w:rFonts w:hint="eastAsia"/>
              </w:rPr>
              <w:t>个字以内。输入字符不做限制，异常提示仅支持1</w:t>
            </w:r>
            <w:r>
              <w:t>0</w:t>
            </w:r>
            <w:r>
              <w:rPr>
                <w:rFonts w:hint="eastAsia"/>
              </w:rPr>
              <w:t>个字以内</w:t>
            </w:r>
          </w:p>
          <w:p w14:paraId="0622CA68" w14:textId="5B71FCFD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502C">
              <w:rPr>
                <w:rFonts w:hint="eastAsia"/>
                <w:b/>
                <w:bCs/>
              </w:rPr>
              <w:t>参数标识符：</w:t>
            </w:r>
            <w:r w:rsidRPr="001A4BA5">
              <w:t>必填项，长度为</w:t>
            </w:r>
            <w:r>
              <w:t>32</w:t>
            </w:r>
            <w:r w:rsidRPr="001A4BA5">
              <w:t>个字符以内，只允许字母数字加下划线三种。异常在输入框下方提示：仅支持</w:t>
            </w:r>
            <w:r>
              <w:t>32</w:t>
            </w:r>
            <w:r w:rsidRPr="001A4BA5">
              <w:t>个字符以内（字母、数字、下划线）</w:t>
            </w:r>
            <w:r>
              <w:rPr>
                <w:rFonts w:hint="eastAsia"/>
              </w:rPr>
              <w:t>。</w:t>
            </w:r>
          </w:p>
          <w:p w14:paraId="7FBBB6A4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502C">
              <w:rPr>
                <w:rFonts w:hint="eastAsia"/>
                <w:b/>
                <w:bCs/>
              </w:rPr>
              <w:t>必填项：</w:t>
            </w:r>
            <w:r>
              <w:rPr>
                <w:rFonts w:hint="eastAsia"/>
              </w:rPr>
              <w:t>必填项，默认选择非必填选项。选择为必填项时，在调用该服务，须填写该参数。否则调用不成功。</w:t>
            </w:r>
          </w:p>
          <w:p w14:paraId="5F5AC0FD" w14:textId="3F036F25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502C">
              <w:rPr>
                <w:rFonts w:hint="eastAsia"/>
                <w:b/>
                <w:bCs/>
              </w:rPr>
              <w:t>数据类型：</w:t>
            </w:r>
            <w:r>
              <w:rPr>
                <w:rFonts w:hint="eastAsia"/>
              </w:rPr>
              <w:t>必填项，下拉选择。默认选择int</w:t>
            </w:r>
            <w:r>
              <w:t>32</w:t>
            </w:r>
            <w:r>
              <w:rPr>
                <w:rFonts w:hint="eastAsia"/>
              </w:rPr>
              <w:t>。选项为：int</w:t>
            </w:r>
            <w:r>
              <w:t>32</w:t>
            </w:r>
            <w:r>
              <w:rPr>
                <w:rFonts w:hint="eastAsia"/>
              </w:rPr>
              <w:t>、double、enum、</w:t>
            </w:r>
            <w:r>
              <w:t>enum(text)</w:t>
            </w:r>
            <w:r>
              <w:rPr>
                <w:rFonts w:hint="eastAsia"/>
              </w:rPr>
              <w:t>、bool、text、date，struct、array</w:t>
            </w:r>
          </w:p>
          <w:p w14:paraId="37AA9D3A" w14:textId="033A813D" w:rsidR="00B7510A" w:rsidRPr="007E61B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502C">
              <w:rPr>
                <w:rFonts w:hint="eastAsia"/>
                <w:b/>
                <w:bCs/>
              </w:rPr>
              <w:t>单位：</w:t>
            </w:r>
            <w:r w:rsidRPr="001B2E0D">
              <w:t>输入12个字符以内</w:t>
            </w:r>
            <w:r>
              <w:rPr>
                <w:rFonts w:hint="eastAsia"/>
              </w:rPr>
              <w:t>，</w:t>
            </w:r>
            <w:r w:rsidRPr="001B2E0D">
              <w:t>输入字符类型不做限制，异常提示：仅支持12个字符以内</w:t>
            </w:r>
            <w:r>
              <w:rPr>
                <w:rFonts w:hint="eastAsia"/>
              </w:rPr>
              <w:t>。</w:t>
            </w:r>
          </w:p>
        </w:tc>
      </w:tr>
      <w:tr w:rsidR="00B7510A" w14:paraId="60FAFF4A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FBF6172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各数据类型要求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C0A534B" w14:textId="77777777" w:rsidR="00B7510A" w:rsidRPr="00076CB3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CB3">
              <w:t>I</w:t>
            </w:r>
            <w:r w:rsidRPr="00076CB3">
              <w:rPr>
                <w:rFonts w:hint="eastAsia"/>
              </w:rPr>
              <w:t>nt</w:t>
            </w:r>
            <w:r w:rsidRPr="00076CB3">
              <w:t>32</w:t>
            </w:r>
            <w:r w:rsidRPr="00076CB3">
              <w:rPr>
                <w:rFonts w:hint="eastAsia"/>
              </w:rPr>
              <w:t>整数型数据要求：</w:t>
            </w:r>
          </w:p>
          <w:p w14:paraId="532A27E8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4F6">
              <w:rPr>
                <w:rFonts w:hint="eastAsia"/>
                <w:b/>
                <w:bCs/>
              </w:rPr>
              <w:t>取值范围：</w:t>
            </w:r>
            <w:r>
              <w:rPr>
                <w:rFonts w:hint="eastAsia"/>
              </w:rPr>
              <w:t>最小值必须要小于最大值，且不能有小数，</w:t>
            </w:r>
            <w:r w:rsidRPr="00642E95">
              <w:t>最小值：-2147483648，最大值：2147483647</w:t>
            </w:r>
            <w:r>
              <w:rPr>
                <w:rFonts w:hint="eastAsia"/>
              </w:rPr>
              <w:t>。异常提示：最大值必须大于最小值，且不允许有小数点。</w:t>
            </w:r>
          </w:p>
          <w:p w14:paraId="1349C9F3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4F6">
              <w:rPr>
                <w:rFonts w:hint="eastAsia"/>
                <w:b/>
                <w:bCs/>
              </w:rPr>
              <w:t>步长：</w:t>
            </w:r>
            <w:r>
              <w:rPr>
                <w:rFonts w:hint="eastAsia"/>
              </w:rPr>
              <w:t>输入2</w:t>
            </w:r>
            <w:r>
              <w:t>0</w:t>
            </w:r>
            <w:r>
              <w:rPr>
                <w:rFonts w:hint="eastAsia"/>
              </w:rPr>
              <w:t>位以内的整数。异常提示：请输入2</w:t>
            </w:r>
            <w:r>
              <w:t>0</w:t>
            </w:r>
            <w:r>
              <w:rPr>
                <w:rFonts w:hint="eastAsia"/>
              </w:rPr>
              <w:t>位以内的整数；</w:t>
            </w:r>
            <w:r w:rsidRPr="00642E95">
              <w:t>最小值默认值：-2147483648，最大值默认值：2147483647</w:t>
            </w:r>
          </w:p>
          <w:p w14:paraId="10D51A84" w14:textId="77777777" w:rsidR="00B7510A" w:rsidRPr="0026449C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6449C">
              <w:rPr>
                <w:b/>
                <w:bCs/>
              </w:rPr>
              <w:t>步长：</w:t>
            </w:r>
          </w:p>
          <w:p w14:paraId="5A66E602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输入20位以内的整数。异常提示：请输入20位以内的整数</w:t>
            </w:r>
          </w:p>
          <w:p w14:paraId="3892D370" w14:textId="77777777" w:rsidR="00B7510A" w:rsidRPr="00076CB3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CB3">
              <w:rPr>
                <w:rFonts w:hint="eastAsia"/>
              </w:rPr>
              <w:t>double整数型数据要求：</w:t>
            </w:r>
          </w:p>
          <w:p w14:paraId="73C63B10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4F6">
              <w:rPr>
                <w:rFonts w:hint="eastAsia"/>
                <w:b/>
                <w:bCs/>
              </w:rPr>
              <w:t>取值范围：</w:t>
            </w:r>
            <w:r>
              <w:rPr>
                <w:rFonts w:hint="eastAsia"/>
              </w:rPr>
              <w:t>最小值必须要小于最大值，小数位有效位为1</w:t>
            </w:r>
            <w:r>
              <w:t>6</w:t>
            </w:r>
            <w:r>
              <w:rPr>
                <w:rFonts w:hint="eastAsia"/>
              </w:rPr>
              <w:t>位，</w:t>
            </w:r>
            <w:r w:rsidRPr="00642E95">
              <w:t>最小值：-2147483648，最大值：2147483647</w:t>
            </w:r>
            <w:r>
              <w:rPr>
                <w:rFonts w:hint="eastAsia"/>
              </w:rPr>
              <w:t>。异常提示：最大值要大于最小值，小数位有效位为1</w:t>
            </w:r>
            <w:r>
              <w:t>6</w:t>
            </w:r>
            <w:r>
              <w:rPr>
                <w:rFonts w:hint="eastAsia"/>
              </w:rPr>
              <w:t>位。</w:t>
            </w:r>
            <w:r w:rsidRPr="00642E95">
              <w:t>最小值默认值：-2147483648，最大值默认值：2147483647</w:t>
            </w:r>
          </w:p>
          <w:p w14:paraId="16D4CAAD" w14:textId="77777777" w:rsidR="00B7510A" w:rsidRPr="0026449C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6449C">
              <w:rPr>
                <w:b/>
                <w:bCs/>
              </w:rPr>
              <w:t>步长：</w:t>
            </w:r>
          </w:p>
          <w:p w14:paraId="1AED1056" w14:textId="01CBB43D" w:rsidR="00B7510A" w:rsidRDefault="00B7510A" w:rsidP="00237327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可以为小数，小数点位后有效</w:t>
            </w:r>
            <w:r>
              <w:rPr>
                <w:rFonts w:hint="eastAsia"/>
              </w:rPr>
              <w:t>位</w:t>
            </w:r>
            <w:r>
              <w:t>为</w:t>
            </w:r>
            <w:r>
              <w:rPr>
                <w:rFonts w:hint="eastAsia"/>
              </w:rPr>
              <w:t>1</w:t>
            </w:r>
            <w:r>
              <w:t>6位数</w:t>
            </w:r>
            <w:r>
              <w:rPr>
                <w:rFonts w:hint="eastAsia"/>
              </w:rPr>
              <w:t>，取值范围</w:t>
            </w:r>
            <w:r w:rsidRPr="00642E95">
              <w:t>：-2147483648</w:t>
            </w:r>
            <w:r>
              <w:rPr>
                <w:rFonts w:hint="eastAsia"/>
              </w:rPr>
              <w:t>-</w:t>
            </w:r>
            <w:r w:rsidRPr="00642E95">
              <w:t>2147483647</w:t>
            </w:r>
            <w:r>
              <w:t>。异常提示：小数位有效位</w:t>
            </w:r>
            <w:r>
              <w:rPr>
                <w:rFonts w:hint="eastAsia"/>
              </w:rPr>
              <w:t>1</w:t>
            </w:r>
            <w:r>
              <w:t>6位</w:t>
            </w:r>
            <w:r>
              <w:rPr>
                <w:rFonts w:hint="eastAsia"/>
              </w:rPr>
              <w:t>，取值范围在</w:t>
            </w:r>
            <w:r w:rsidRPr="00642E95">
              <w:t xml:space="preserve"> 2147483648</w:t>
            </w:r>
            <w:r>
              <w:rPr>
                <w:rFonts w:hint="eastAsia"/>
              </w:rPr>
              <w:t>至</w:t>
            </w:r>
            <w:r w:rsidRPr="00642E95">
              <w:t>2147483647</w:t>
            </w:r>
            <w:r>
              <w:rPr>
                <w:rFonts w:hint="eastAsia"/>
              </w:rPr>
              <w:t>之间</w:t>
            </w:r>
          </w:p>
          <w:p w14:paraId="13987E19" w14:textId="48B30F50" w:rsidR="00B7510A" w:rsidRPr="00250C93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76CB3">
              <w:rPr>
                <w:b/>
                <w:bCs/>
              </w:rPr>
              <w:t>E</w:t>
            </w:r>
            <w:r w:rsidRPr="00076CB3">
              <w:rPr>
                <w:rFonts w:hint="eastAsia"/>
                <w:b/>
                <w:bCs/>
              </w:rPr>
              <w:t>num</w:t>
            </w:r>
            <w:r w:rsidR="00237327">
              <w:rPr>
                <w:rFonts w:hint="eastAsia"/>
                <w:b/>
                <w:bCs/>
              </w:rPr>
              <w:t>枚举型</w:t>
            </w:r>
            <w:r w:rsidRPr="00076CB3">
              <w:rPr>
                <w:rFonts w:hint="eastAsia"/>
                <w:b/>
                <w:bCs/>
              </w:rPr>
              <w:t>数据要求：</w:t>
            </w:r>
          </w:p>
          <w:p w14:paraId="5C2A4A2A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参数值：3</w:t>
            </w:r>
            <w:r>
              <w:t>2</w:t>
            </w:r>
            <w:r>
              <w:rPr>
                <w:rFonts w:hint="eastAsia"/>
              </w:rPr>
              <w:t>位字符以内，支持数字、字母、下划线、横杠类型，枚举型数据项不能重复。异常提示:仅支持3</w:t>
            </w:r>
            <w:r>
              <w:t>2</w:t>
            </w:r>
            <w:r>
              <w:rPr>
                <w:rFonts w:hint="eastAsia"/>
              </w:rPr>
              <w:t>位字符以内（字母、数字、下划线、横杠）。</w:t>
            </w:r>
          </w:p>
          <w:p w14:paraId="5D6C193A" w14:textId="7536034B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枚举描述：</w:t>
            </w:r>
            <w:r w:rsidR="00D0126C">
              <w:rPr>
                <w:rFonts w:hint="eastAsia"/>
              </w:rPr>
              <w:t>输入字符类型不做限制；仅支持2</w:t>
            </w:r>
            <w:r w:rsidR="00D0126C">
              <w:t>0</w:t>
            </w:r>
            <w:r w:rsidR="00D0126C">
              <w:rPr>
                <w:rFonts w:hint="eastAsia"/>
              </w:rPr>
              <w:t>个字符。</w:t>
            </w:r>
            <w:r>
              <w:rPr>
                <w:rFonts w:hint="eastAsia"/>
              </w:rPr>
              <w:t>。</w:t>
            </w:r>
          </w:p>
          <w:p w14:paraId="1710BC76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 w:rsidRPr="00894277">
              <w:t>参数描述：输入字符不做限制，不超过50个字。异常提示：仅支持50个字以内:</w:t>
            </w:r>
          </w:p>
          <w:p w14:paraId="781AAE0A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增加枚举项：点击下方增加一行枚举项的填写框。</w:t>
            </w:r>
          </w:p>
          <w:p w14:paraId="680CC08D" w14:textId="3429386D" w:rsidR="00B7510A" w:rsidRPr="007132BD" w:rsidRDefault="00B7510A" w:rsidP="00D0126C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删除枚举项：点击枚举行右方的删除按钮，删除当前行，当只有一个枚举项时，删除按钮置灰。</w:t>
            </w:r>
          </w:p>
          <w:p w14:paraId="4C43E240" w14:textId="194FC3DA" w:rsidR="00B7510A" w:rsidRPr="00076CB3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CB3">
              <w:rPr>
                <w:rFonts w:hint="eastAsia"/>
              </w:rPr>
              <w:t>bool数据要求：</w:t>
            </w:r>
          </w:p>
          <w:p w14:paraId="634B82D8" w14:textId="77777777" w:rsidR="00B7510A" w:rsidRPr="007E61B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61BA">
              <w:lastRenderedPageBreak/>
              <w:tab/>
              <w:t>0-</w:t>
            </w:r>
            <w:r w:rsidRPr="007E61BA">
              <w:rPr>
                <w:rFonts w:hint="eastAsia"/>
              </w:rPr>
              <w:t>：仅支持1</w:t>
            </w:r>
            <w:r w:rsidRPr="007E61BA">
              <w:t>0</w:t>
            </w:r>
            <w:r w:rsidRPr="007E61BA">
              <w:rPr>
                <w:rFonts w:hint="eastAsia"/>
              </w:rPr>
              <w:t>个字以内，输入字符不做限制。</w:t>
            </w:r>
            <w:r w:rsidRPr="007E61BA">
              <w:t>默认：否</w:t>
            </w:r>
          </w:p>
          <w:p w14:paraId="62E79140" w14:textId="77777777" w:rsidR="00B7510A" w:rsidRPr="007E61B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61BA">
              <w:tab/>
              <w:t>1-</w:t>
            </w:r>
            <w:r w:rsidRPr="007E61BA">
              <w:rPr>
                <w:rFonts w:hint="eastAsia"/>
              </w:rPr>
              <w:t>：仅支持1</w:t>
            </w:r>
            <w:r w:rsidRPr="007E61BA">
              <w:t>0</w:t>
            </w:r>
            <w:r w:rsidRPr="007E61BA">
              <w:rPr>
                <w:rFonts w:hint="eastAsia"/>
              </w:rPr>
              <w:t>个字以内，输入字符不做限制。</w:t>
            </w:r>
            <w:r w:rsidRPr="007E61BA">
              <w:t>默认：是</w:t>
            </w:r>
          </w:p>
          <w:p w14:paraId="68BC3CF5" w14:textId="185F4110" w:rsidR="00B7510A" w:rsidRPr="00076CB3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CB3">
              <w:rPr>
                <w:rFonts w:hint="eastAsia"/>
              </w:rPr>
              <w:t>text数据要求：</w:t>
            </w:r>
          </w:p>
          <w:p w14:paraId="187B74BF" w14:textId="77777777" w:rsidR="00B7510A" w:rsidRDefault="00B7510A" w:rsidP="00B47281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rFonts w:hint="eastAsia"/>
              </w:rPr>
              <w:t>数据长度：最大输入2</w:t>
            </w:r>
            <w:r>
              <w:t>048</w:t>
            </w:r>
            <w:r>
              <w:rPr>
                <w:rFonts w:hint="eastAsia"/>
              </w:rPr>
              <w:t>，且仅支持整数。异常提示：输入值应小于2</w:t>
            </w:r>
            <w:r>
              <w:t>048</w:t>
            </w:r>
            <w:r>
              <w:rPr>
                <w:rFonts w:hint="eastAsia"/>
              </w:rPr>
              <w:t>，且仅支持输入整数；</w:t>
            </w:r>
            <w:r w:rsidRPr="00642E95">
              <w:t>默认值：2048</w:t>
            </w:r>
          </w:p>
          <w:p w14:paraId="533A92E3" w14:textId="77777777" w:rsidR="00B7510A" w:rsidRPr="007E61BA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E7300">
              <w:t>D</w:t>
            </w:r>
            <w:r w:rsidRPr="00AE7300">
              <w:rPr>
                <w:rFonts w:hint="eastAsia"/>
              </w:rPr>
              <w:t>ate</w:t>
            </w:r>
            <w:r>
              <w:rPr>
                <w:rFonts w:hint="eastAsia"/>
              </w:rPr>
              <w:t>日期</w:t>
            </w:r>
            <w:r w:rsidRPr="00AE7300">
              <w:rPr>
                <w:rFonts w:hint="eastAsia"/>
              </w:rPr>
              <w:t>要求：</w:t>
            </w:r>
            <w:r>
              <w:rPr>
                <w:rFonts w:hint="eastAsia"/>
              </w:rPr>
              <w:t xml:space="preserve"> </w:t>
            </w:r>
            <w:r w:rsidRPr="007E61BA">
              <w:rPr>
                <w:rFonts w:hint="eastAsia"/>
                <w:b w:val="0"/>
                <w:bCs/>
              </w:rPr>
              <w:t>暂无要求</w:t>
            </w:r>
          </w:p>
          <w:p w14:paraId="0921DD98" w14:textId="77777777" w:rsidR="00B7510A" w:rsidRPr="007E61BA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0CF6">
              <w:t>D</w:t>
            </w:r>
            <w:r w:rsidRPr="00090CF6">
              <w:rPr>
                <w:rFonts w:hint="eastAsia"/>
              </w:rPr>
              <w:t>atetime</w:t>
            </w:r>
            <w:r>
              <w:rPr>
                <w:rFonts w:hint="eastAsia"/>
              </w:rPr>
              <w:t xml:space="preserve">数据要求： </w:t>
            </w:r>
            <w:r w:rsidRPr="007E61BA">
              <w:rPr>
                <w:rFonts w:hint="eastAsia"/>
                <w:b w:val="0"/>
                <w:bCs/>
              </w:rPr>
              <w:t>暂无要求</w:t>
            </w:r>
          </w:p>
          <w:p w14:paraId="733EBC80" w14:textId="77777777" w:rsidR="00B7510A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0CF6">
              <w:t>T</w:t>
            </w:r>
            <w:r w:rsidRPr="00090CF6">
              <w:rPr>
                <w:rFonts w:hint="eastAsia"/>
              </w:rPr>
              <w:t>ime</w:t>
            </w:r>
            <w:r>
              <w:rPr>
                <w:rFonts w:hint="eastAsia"/>
              </w:rPr>
              <w:t xml:space="preserve">数据要求： </w:t>
            </w:r>
            <w:r w:rsidRPr="007E61BA">
              <w:rPr>
                <w:rFonts w:hint="eastAsia"/>
                <w:b w:val="0"/>
                <w:bCs/>
              </w:rPr>
              <w:t>暂无要求</w:t>
            </w:r>
          </w:p>
          <w:p w14:paraId="48D261C0" w14:textId="77777777" w:rsidR="00B7510A" w:rsidRDefault="00B7510A" w:rsidP="00B47281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truct结构体数据要求：</w:t>
            </w:r>
          </w:p>
          <w:p w14:paraId="5C5E06F4" w14:textId="77777777" w:rsidR="00D0126C" w:rsidRDefault="00D0126C" w:rsidP="00D0126C">
            <w:pPr>
              <w:pStyle w:val="2-"/>
              <w:numPr>
                <w:ilvl w:val="0"/>
                <w:numId w:val="232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新增参数：</w:t>
            </w:r>
          </w:p>
          <w:p w14:paraId="1E3DB4A8" w14:textId="77777777" w:rsidR="00D0126C" w:rsidRDefault="00D0126C" w:rsidP="00D0126C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点击新增参数，在原弹窗基础上弹出新增参数弹窗。弹窗的内容与新增属性弹窗内容一致（见原型）；</w:t>
            </w:r>
          </w:p>
          <w:p w14:paraId="404847BB" w14:textId="77777777" w:rsidR="00D0126C" w:rsidRDefault="00D0126C" w:rsidP="00D0126C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当属性参数层级等于</w:t>
            </w:r>
            <w:r>
              <w:t>5</w:t>
            </w:r>
            <w:r>
              <w:rPr>
                <w:rFonts w:hint="eastAsia"/>
              </w:rPr>
              <w:t>级，则参数的数据类型没有struct、array选项。（参数每跨越一个数组或结构体则属性层级算一层，数组-结构体这类算两层）</w:t>
            </w:r>
          </w:p>
          <w:p w14:paraId="2FF49B57" w14:textId="77777777" w:rsidR="00D0126C" w:rsidRPr="00A2502C" w:rsidRDefault="00D0126C" w:rsidP="00D0126C">
            <w:pPr>
              <w:pStyle w:val="2-"/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rFonts w:hint="eastAsia"/>
              </w:rPr>
              <w:t>编辑子参数：</w:t>
            </w:r>
            <w:r w:rsidRPr="00A2502C">
              <w:rPr>
                <w:rFonts w:hint="eastAsia"/>
                <w:b w:val="0"/>
                <w:bCs/>
              </w:rPr>
              <w:t>在新增时，编辑参数可任意修改；</w:t>
            </w:r>
          </w:p>
          <w:p w14:paraId="4D28B7B2" w14:textId="77777777" w:rsidR="00D0126C" w:rsidRDefault="00D0126C" w:rsidP="00D0126C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>
              <w:rPr>
                <w:rFonts w:hint="eastAsia"/>
              </w:rPr>
              <w:t>删除参数：</w:t>
            </w:r>
            <w:r w:rsidRPr="00A2502C">
              <w:rPr>
                <w:rFonts w:hint="eastAsia"/>
                <w:b w:val="0"/>
                <w:bCs/>
              </w:rPr>
              <w:t>点击弹出确认；</w:t>
            </w:r>
          </w:p>
          <w:p w14:paraId="42DED39E" w14:textId="77777777" w:rsidR="00D0126C" w:rsidRDefault="00D0126C" w:rsidP="00D0126C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265D633" w14:textId="701527D0" w:rsidR="00D0126C" w:rsidRDefault="00B7510A" w:rsidP="00D0126C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6CB3">
              <w:t>A</w:t>
            </w:r>
            <w:r w:rsidRPr="00076CB3">
              <w:rPr>
                <w:rFonts w:hint="eastAsia"/>
              </w:rPr>
              <w:t>rray数组数据要求：</w:t>
            </w:r>
            <w:r w:rsidR="00D0126C">
              <w:t xml:space="preserve"> </w:t>
            </w:r>
          </w:p>
          <w:p w14:paraId="65DCC193" w14:textId="3481272A" w:rsidR="00B7510A" w:rsidRDefault="00D0126C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与产品属性</w:t>
            </w:r>
            <w:r w:rsidR="008C78E2">
              <w:rPr>
                <w:rFonts w:hint="eastAsia"/>
              </w:rPr>
              <w:t>限制一样，不在此赘述。</w:t>
            </w:r>
          </w:p>
        </w:tc>
      </w:tr>
      <w:tr w:rsidR="00B7510A" w14:paraId="4C439E55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820A063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编辑参数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36B5BC06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点击具体参数后的【编辑】按钮，可对具体参数进行编辑。</w:t>
            </w:r>
          </w:p>
          <w:p w14:paraId="74FB05A6" w14:textId="3E24A6CA" w:rsidR="00B7510A" w:rsidRPr="00434F0E" w:rsidRDefault="00D0126C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F1F5E3D" wp14:editId="116F0F3F">
                  <wp:extent cx="5170805" cy="682625"/>
                  <wp:effectExtent l="0" t="0" r="0" b="317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6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4987B" w14:textId="7777777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E61BA">
              <w:rPr>
                <w:rFonts w:hint="eastAsia"/>
              </w:rPr>
              <w:t>所有内容均可以任意编辑，字段限制与新增时一致。不在赘述</w:t>
            </w:r>
          </w:p>
          <w:p w14:paraId="7A2A852A" w14:textId="77777777" w:rsidR="00B7510A" w:rsidRPr="007E61B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7F0DDEDA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91E094E" w14:textId="77777777" w:rsidR="00B7510A" w:rsidRPr="00842CD8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842CD8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删除参数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057DAC9" w14:textId="77777777" w:rsidR="00B7510A" w:rsidRPr="00434F0E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点击具体参数后的【编辑】按钮，可对具体参数进行编辑。</w:t>
            </w:r>
          </w:p>
          <w:p w14:paraId="75714EF9" w14:textId="01EA7039" w:rsidR="00B7510A" w:rsidRDefault="00D0126C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9DFF7ED" wp14:editId="403701F0">
                  <wp:extent cx="5170805" cy="791210"/>
                  <wp:effectExtent l="0" t="0" r="0" b="889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F8D56" w14:textId="77777777" w:rsidR="00B7510A" w:rsidRPr="007E61B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点击删除，弹出确认提示框。单击确认，上方弹窗：参数删除成功</w:t>
            </w:r>
          </w:p>
        </w:tc>
      </w:tr>
    </w:tbl>
    <w:p w14:paraId="522B3D64" w14:textId="77777777" w:rsidR="00B7510A" w:rsidRDefault="00B7510A" w:rsidP="00B7510A"/>
    <w:p w14:paraId="0A995328" w14:textId="77777777" w:rsidR="00B7510A" w:rsidRDefault="00B7510A" w:rsidP="00B7510A"/>
    <w:p w14:paraId="3717DC74" w14:textId="583BFA63" w:rsidR="00B7510A" w:rsidRDefault="00A61460" w:rsidP="00B7510A">
      <w:pPr>
        <w:pStyle w:val="5"/>
        <w:ind w:right="540"/>
      </w:pPr>
      <w:r>
        <w:rPr>
          <w:rFonts w:hint="eastAsia"/>
        </w:rPr>
        <w:t>功能定义</w:t>
      </w:r>
      <w:r>
        <w:rPr>
          <w:rFonts w:hint="eastAsia"/>
        </w:rPr>
        <w:t>-</w:t>
      </w:r>
      <w:r w:rsidR="00B7510A">
        <w:rPr>
          <w:rFonts w:hint="eastAsia"/>
        </w:rPr>
        <w:t>产品事件</w:t>
      </w:r>
    </w:p>
    <w:p w14:paraId="29712D73" w14:textId="51CE7546" w:rsidR="00B7510A" w:rsidRDefault="00B7510A" w:rsidP="00B7510A">
      <w:del w:id="158" w:author="李 国秀" w:date="2021-06-03T10:49:00Z">
        <w:r w:rsidRPr="00055316" w:rsidDel="00EA0DB2">
          <w:rPr>
            <w:noProof/>
          </w:rPr>
          <w:drawing>
            <wp:inline distT="0" distB="0" distL="0" distR="0" wp14:anchorId="54F72158" wp14:editId="27C70383">
              <wp:extent cx="6642100" cy="3716020"/>
              <wp:effectExtent l="0" t="0" r="0" b="5080"/>
              <wp:docPr id="211" name="图片 211" descr="手机屏幕截图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2100" cy="37160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59" w:author="李 国秀" w:date="2021-06-03T10:49:00Z">
        <w:r w:rsidRPr="00EA0DB2">
          <w:rPr>
            <w:noProof/>
          </w:rPr>
          <w:t xml:space="preserve"> </w:t>
        </w:r>
      </w:ins>
      <w:r w:rsidR="00C63F5D">
        <w:rPr>
          <w:noProof/>
        </w:rPr>
        <w:lastRenderedPageBreak/>
        <w:drawing>
          <wp:inline distT="0" distB="0" distL="0" distR="0" wp14:anchorId="7875DB56" wp14:editId="032B525A">
            <wp:extent cx="6642100" cy="4408805"/>
            <wp:effectExtent l="0" t="0" r="6350" b="0"/>
            <wp:docPr id="450" name="图片 45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图形用户界面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7069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 xml:space="preserve">3.4.1.5-1 </w:t>
      </w:r>
      <w:r>
        <w:rPr>
          <w:rFonts w:hint="eastAsia"/>
        </w:rPr>
        <w:t>产品事件原型图</w:t>
      </w:r>
    </w:p>
    <w:p w14:paraId="178A71F8" w14:textId="77777777" w:rsidR="00B7510A" w:rsidRDefault="00B7510A" w:rsidP="00B7510A">
      <w:pPr>
        <w:pStyle w:val="5-"/>
      </w:pPr>
      <w:r>
        <w:rPr>
          <w:rFonts w:hint="eastAsia"/>
        </w:rPr>
        <w:t>页面说明</w:t>
      </w:r>
    </w:p>
    <w:p w14:paraId="3542FA75" w14:textId="05A69469" w:rsidR="00B7510A" w:rsidRDefault="00B7510A" w:rsidP="00B7510A">
      <w:r>
        <w:rPr>
          <w:rFonts w:hint="eastAsia"/>
        </w:rPr>
        <w:t>刚进入页面，下方播放加载中动画。待加载完成后，展示内容。如果当前页面数据为空，显示空状态插画。文字提示：暂无产品事件，点击</w:t>
      </w:r>
      <w:r w:rsidR="001342B1" w:rsidRPr="001342B1">
        <w:rPr>
          <w:rFonts w:hint="eastAsia"/>
          <w:color w:val="00B0F0"/>
          <w:u w:val="single"/>
        </w:rPr>
        <w:t>新增产品事件</w:t>
      </w:r>
    </w:p>
    <w:p w14:paraId="658F194B" w14:textId="74A2A97F" w:rsidR="00B7510A" w:rsidRPr="00F008EF" w:rsidRDefault="00B7510A" w:rsidP="00B7510A">
      <w:r>
        <w:rPr>
          <w:rFonts w:hint="eastAsia"/>
        </w:rPr>
        <w:t>整个页面按照添加事件</w:t>
      </w:r>
      <w:r w:rsidR="007E7BEA">
        <w:rPr>
          <w:rFonts w:hint="eastAsia"/>
        </w:rPr>
        <w:t>倒序</w:t>
      </w:r>
      <w:r>
        <w:rPr>
          <w:rFonts w:hint="eastAsia"/>
        </w:rPr>
        <w:t>排序，先添加的在</w:t>
      </w:r>
      <w:r w:rsidR="007E7BEA">
        <w:rPr>
          <w:rFonts w:hint="eastAsia"/>
        </w:rPr>
        <w:t>前</w:t>
      </w:r>
      <w:r>
        <w:rPr>
          <w:rFonts w:hint="eastAsia"/>
        </w:rPr>
        <w:t>面。</w:t>
      </w:r>
    </w:p>
    <w:p w14:paraId="3DCA3454" w14:textId="77777777" w:rsidR="00B7510A" w:rsidRPr="007E61BA" w:rsidRDefault="00B7510A" w:rsidP="00B7510A"/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467DBE56" w14:textId="77777777" w:rsidTr="00B472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1464B71" w14:textId="77777777" w:rsidR="00B7510A" w:rsidRPr="00C3682C" w:rsidRDefault="00B7510A" w:rsidP="00B47281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50C8E81F" w14:textId="77777777" w:rsidR="00B7510A" w:rsidRPr="00C3682C" w:rsidRDefault="00B7510A" w:rsidP="00B47281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5B888089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0FBB13F" w14:textId="77777777" w:rsidR="00B7510A" w:rsidRPr="00434F0E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34F0E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新增产品事件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32CBAD15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点击新增产品事件，弹出新增产品事件弹窗</w:t>
            </w:r>
          </w:p>
          <w:p w14:paraId="4ABBC762" w14:textId="0FFC065C" w:rsidR="00B7510A" w:rsidRDefault="00C63F5D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8CA308" wp14:editId="2BBCC76A">
                  <wp:extent cx="2116796" cy="2618014"/>
                  <wp:effectExtent l="0" t="0" r="0" b="0"/>
                  <wp:docPr id="452" name="图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595" cy="262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CE2C1" w14:textId="77777777" w:rsidR="00B7510A" w:rsidRPr="008D34A8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D34A8">
              <w:rPr>
                <w:rFonts w:hint="eastAsia"/>
                <w:b/>
                <w:bCs/>
              </w:rPr>
              <w:lastRenderedPageBreak/>
              <w:t>事件名称：</w:t>
            </w:r>
            <w:r w:rsidRPr="00753E8B">
              <w:rPr>
                <w:rFonts w:hint="eastAsia"/>
              </w:rPr>
              <w:t>必填项</w:t>
            </w:r>
            <w:r>
              <w:rPr>
                <w:rFonts w:hint="eastAsia"/>
              </w:rPr>
              <w:t>，</w:t>
            </w:r>
            <w:r>
              <w:t>16</w:t>
            </w:r>
            <w:r w:rsidRPr="00753E8B">
              <w:rPr>
                <w:rFonts w:hint="eastAsia"/>
              </w:rPr>
              <w:t>个字以内，输入字符类型不做限制</w:t>
            </w:r>
            <w:r>
              <w:rPr>
                <w:rFonts w:hint="eastAsia"/>
              </w:rPr>
              <w:t>，单个产品下唯一，不允许重复。异常提示：仅支持</w:t>
            </w:r>
            <w:r>
              <w:t>16</w:t>
            </w:r>
            <w:r>
              <w:rPr>
                <w:rFonts w:hint="eastAsia"/>
              </w:rPr>
              <w:t>个字以内</w:t>
            </w:r>
          </w:p>
          <w:p w14:paraId="54F3CC05" w14:textId="77777777" w:rsidR="00B7510A" w:rsidRPr="008D34A8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8D34A8">
              <w:rPr>
                <w:rFonts w:hint="eastAsia"/>
                <w:b/>
                <w:bCs/>
              </w:rPr>
              <w:t>事件标识符：</w:t>
            </w:r>
            <w:r w:rsidRPr="00BC13E2">
              <w:t>必填项，</w:t>
            </w:r>
            <w:r>
              <w:rPr>
                <w:rFonts w:hint="eastAsia"/>
              </w:rPr>
              <w:t>单个产品下唯一，不允许重复。</w:t>
            </w:r>
            <w:r w:rsidRPr="00BC13E2">
              <w:t>长度为</w:t>
            </w:r>
            <w:r>
              <w:t>32</w:t>
            </w:r>
            <w:r w:rsidRPr="00BC13E2">
              <w:t>个字符以内，只允许字母数字加下划线三种</w:t>
            </w:r>
            <w:r>
              <w:rPr>
                <w:rFonts w:hint="eastAsia"/>
              </w:rPr>
              <w:t>，</w:t>
            </w:r>
            <w:r w:rsidRPr="008D34A8">
              <w:rPr>
                <w:rFonts w:hint="eastAsia"/>
                <w:szCs w:val="21"/>
              </w:rPr>
              <w:t>不能以数字开头</w:t>
            </w:r>
            <w:r w:rsidRPr="00BC13E2">
              <w:t>。异常在输入框下方提示：仅支持</w:t>
            </w:r>
            <w:r>
              <w:t>32</w:t>
            </w:r>
            <w:r w:rsidRPr="00BC13E2">
              <w:t>个字符以内（字母、数字、下划线）</w:t>
            </w:r>
            <w:r>
              <w:rPr>
                <w:rFonts w:hint="eastAsia"/>
              </w:rPr>
              <w:t>，</w:t>
            </w:r>
            <w:r w:rsidRPr="008D34A8">
              <w:rPr>
                <w:rFonts w:hint="eastAsia"/>
                <w:szCs w:val="21"/>
              </w:rPr>
              <w:t>不能以数字开头</w:t>
            </w:r>
          </w:p>
          <w:p w14:paraId="27E6C7B7" w14:textId="77777777" w:rsidR="00B7510A" w:rsidRPr="002A18EC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34A8">
              <w:rPr>
                <w:rFonts w:hint="eastAsia"/>
                <w:b/>
                <w:bCs/>
                <w:szCs w:val="21"/>
              </w:rPr>
              <w:t>事件类型：</w:t>
            </w:r>
            <w:r w:rsidRPr="008D34A8">
              <w:rPr>
                <w:rFonts w:hint="eastAsia"/>
                <w:szCs w:val="21"/>
              </w:rPr>
              <w:t>默认选中上报信息。</w:t>
            </w:r>
          </w:p>
        </w:tc>
      </w:tr>
      <w:tr w:rsidR="00B7510A" w14:paraId="6377DEC3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4FC783E" w14:textId="77777777" w:rsidR="00B7510A" w:rsidRPr="00434F0E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34F0E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编辑事件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B2C0742" w14:textId="7E6FCDAB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</w:t>
            </w:r>
            <w:r w:rsidR="00BF2488">
              <w:rPr>
                <w:rFonts w:hint="eastAsia"/>
              </w:rPr>
              <w:t>列表中对应</w:t>
            </w:r>
            <w:r>
              <w:rPr>
                <w:rFonts w:hint="eastAsia"/>
              </w:rPr>
              <w:t>产品事件的【编辑】按钮，对具体事件进行编辑。</w:t>
            </w:r>
          </w:p>
          <w:p w14:paraId="22320399" w14:textId="6417DB30" w:rsidR="00BF2488" w:rsidRPr="00BF2488" w:rsidRDefault="00EA6916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4099D5" wp14:editId="035A283F">
                  <wp:extent cx="5170805" cy="888365"/>
                  <wp:effectExtent l="0" t="0" r="0" b="6985"/>
                  <wp:docPr id="453" name="图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F6656" w14:textId="10C2B688" w:rsidR="00B7510A" w:rsidRDefault="00EA6916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E13B94" wp14:editId="2427A7B1">
                  <wp:extent cx="2285686" cy="2813957"/>
                  <wp:effectExtent l="0" t="0" r="635" b="5715"/>
                  <wp:docPr id="455" name="图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009" cy="282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5D8B8" w14:textId="77777777" w:rsidR="00B7510A" w:rsidRPr="008D34A8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事件标识符不允许修改，其他都允许修改。</w:t>
            </w:r>
          </w:p>
        </w:tc>
      </w:tr>
      <w:tr w:rsidR="00B7510A" w14:paraId="681B0A3D" w14:textId="77777777" w:rsidTr="00B472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AE67F83" w14:textId="77777777" w:rsidR="00B7510A" w:rsidRPr="00434F0E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34F0E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7B68254" w14:textId="77777777" w:rsidR="00B7510A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5FD6">
              <w:rPr>
                <w:noProof/>
              </w:rPr>
              <w:drawing>
                <wp:inline distT="0" distB="0" distL="0" distR="0" wp14:anchorId="71D2F911" wp14:editId="45AA02BA">
                  <wp:extent cx="2667000" cy="369683"/>
                  <wp:effectExtent l="0" t="0" r="0" b="0"/>
                  <wp:docPr id="340" name="图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814" cy="37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2C421" w14:textId="77777777" w:rsidR="00B7510A" w:rsidRPr="000068B7" w:rsidRDefault="00B7510A" w:rsidP="00B472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</w:rPr>
              <w:t>输入框支持事件名称、事件标识符字段的模糊、精确搜索；</w:t>
            </w:r>
            <w:r w:rsidRPr="000068B7">
              <w:t>输入</w:t>
            </w:r>
            <w:r>
              <w:rPr>
                <w:rFonts w:hint="eastAsia"/>
              </w:rPr>
              <w:t>字段</w:t>
            </w:r>
            <w:r w:rsidRPr="000068B7">
              <w:t>关键字后，回车或按搜索按钮。下方内容暂时隐藏，显示加载中动画，待搜索完毕后，展现搜索结果。并在上方显示，已为您找到X条结果。若无搜索结果，展示空状态插画，提示：暂无结果。</w:t>
            </w:r>
          </w:p>
        </w:tc>
      </w:tr>
      <w:tr w:rsidR="00B7510A" w14:paraId="589C7A1B" w14:textId="77777777" w:rsidTr="00B47281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064C7B5" w14:textId="77777777" w:rsidR="00B7510A" w:rsidRPr="00434F0E" w:rsidRDefault="00B7510A" w:rsidP="00B47281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34F0E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删除事件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54E6D21" w14:textId="32816E47" w:rsidR="00B7510A" w:rsidRDefault="00B7510A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点击删除按钮，弹出确认输入框，确认后，上方提示：</w:t>
            </w:r>
            <w:r w:rsidR="00BF2488">
              <w:rPr>
                <w:rFonts w:hint="eastAsia"/>
              </w:rPr>
              <w:t>事件</w:t>
            </w:r>
            <w:r>
              <w:rPr>
                <w:rFonts w:hint="eastAsia"/>
              </w:rPr>
              <w:t>删除成功。</w:t>
            </w:r>
          </w:p>
          <w:p w14:paraId="73BA996A" w14:textId="43A56F39" w:rsidR="00B7510A" w:rsidRDefault="00BF2488" w:rsidP="00B47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CA8AE1B" wp14:editId="2E2C17D4">
                  <wp:extent cx="5170805" cy="988695"/>
                  <wp:effectExtent l="0" t="0" r="0" b="190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4E2156" w14:textId="0C4C88D1" w:rsidR="00B7510A" w:rsidRDefault="00B7510A" w:rsidP="00B7510A">
      <w:pPr>
        <w:widowControl/>
      </w:pPr>
    </w:p>
    <w:p w14:paraId="6F2966BB" w14:textId="2257059A" w:rsidR="004A53FE" w:rsidRDefault="004A53FE" w:rsidP="00B7510A">
      <w:pPr>
        <w:widowControl/>
      </w:pPr>
    </w:p>
    <w:p w14:paraId="7F7EAD8C" w14:textId="39D4D470" w:rsidR="004A53FE" w:rsidRDefault="004A53FE" w:rsidP="00B7510A">
      <w:pPr>
        <w:widowControl/>
      </w:pPr>
    </w:p>
    <w:p w14:paraId="34E69AD7" w14:textId="09C23DD2" w:rsidR="004A53FE" w:rsidRDefault="004A53FE" w:rsidP="004A53FE">
      <w:pPr>
        <w:pStyle w:val="5"/>
        <w:ind w:right="540"/>
      </w:pPr>
      <w:r>
        <w:rPr>
          <w:rFonts w:hint="eastAsia"/>
        </w:rPr>
        <w:lastRenderedPageBreak/>
        <w:t>数据解析</w:t>
      </w:r>
    </w:p>
    <w:p w14:paraId="7BCA6219" w14:textId="46BD8F91" w:rsidR="004A53FE" w:rsidRPr="004A53FE" w:rsidRDefault="00F912ED" w:rsidP="004A53FE">
      <w:r>
        <w:rPr>
          <w:noProof/>
        </w:rPr>
        <w:drawing>
          <wp:inline distT="0" distB="0" distL="0" distR="0" wp14:anchorId="71399AFE" wp14:editId="170C30B7">
            <wp:extent cx="6642100" cy="4412615"/>
            <wp:effectExtent l="0" t="0" r="6350" b="6985"/>
            <wp:docPr id="57" name="图片 5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文本, 应用程序, 电子邮件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8BA" w14:textId="77777777" w:rsidR="00F912ED" w:rsidRDefault="00B7510A" w:rsidP="00F912ED">
      <w:pPr>
        <w:pStyle w:val="5-"/>
      </w:pPr>
      <w:r>
        <w:br w:type="page"/>
      </w:r>
      <w:r w:rsidR="00F912ED">
        <w:rPr>
          <w:rFonts w:hint="eastAsia"/>
        </w:rPr>
        <w:lastRenderedPageBreak/>
        <w:t>页面说明</w:t>
      </w:r>
    </w:p>
    <w:p w14:paraId="756DB62B" w14:textId="77777777" w:rsidR="00F912ED" w:rsidRPr="007E61BA" w:rsidRDefault="00F912ED" w:rsidP="00F912ED"/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F912ED" w14:paraId="05B5F009" w14:textId="77777777" w:rsidTr="00EF42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0CF28138" w14:textId="77777777" w:rsidR="00F912ED" w:rsidRPr="00C3682C" w:rsidRDefault="00F912ED" w:rsidP="00EF4232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4E53F39F" w14:textId="77777777" w:rsidR="00F912ED" w:rsidRPr="00C3682C" w:rsidRDefault="00F912ED" w:rsidP="00EF4232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F912ED" w14:paraId="0C9C8FBC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FC63182" w14:textId="5D584E86" w:rsidR="00F912ED" w:rsidRPr="00434F0E" w:rsidRDefault="00AA75F2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页面说明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80E6BB7" w14:textId="77777777" w:rsidR="00AA75F2" w:rsidRPr="00F008EF" w:rsidRDefault="00AA75F2" w:rsidP="00AA7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如果当前页面数据为空，显示空状态插画。文字提示：暂无解析脚本，点击</w:t>
            </w:r>
            <w:r>
              <w:rPr>
                <w:rFonts w:hint="eastAsia"/>
                <w:color w:val="00B0F0"/>
                <w:u w:val="single"/>
              </w:rPr>
              <w:t>编辑脚本</w:t>
            </w:r>
          </w:p>
          <w:p w14:paraId="096541DE" w14:textId="2A84317B" w:rsidR="00F912ED" w:rsidRPr="00AA75F2" w:rsidRDefault="00AA75F2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页面只做解析脚本的展示，不可编辑；编辑需点击右上角按钮。</w:t>
            </w:r>
          </w:p>
        </w:tc>
      </w:tr>
      <w:tr w:rsidR="00AA75F2" w14:paraId="14C44319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D42C79B" w14:textId="4DA34D88" w:rsidR="00AA75F2" w:rsidRPr="00434F0E" w:rsidRDefault="00AA75F2" w:rsidP="00AA75F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编辑脚本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CE24615" w14:textId="77777777" w:rsidR="00AA75F2" w:rsidRDefault="00AA75F2" w:rsidP="00AA7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点击编辑脚本按钮，弹出编辑弹窗</w:t>
            </w:r>
          </w:p>
          <w:p w14:paraId="5FA747C7" w14:textId="77777777" w:rsidR="00AA75F2" w:rsidRDefault="00AA75F2" w:rsidP="00AA7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490916" wp14:editId="60EE88F3">
                  <wp:extent cx="5170805" cy="4610735"/>
                  <wp:effectExtent l="0" t="0" r="0" b="0"/>
                  <wp:docPr id="481" name="图片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461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D2F17" w14:textId="2F798751" w:rsidR="00AA75F2" w:rsidRPr="007E61BA" w:rsidRDefault="00AA75F2" w:rsidP="00AA7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编写后点击确定按钮，则保存更新到产品的数据解析Tab页面下。</w:t>
            </w:r>
          </w:p>
        </w:tc>
      </w:tr>
    </w:tbl>
    <w:p w14:paraId="7961B38F" w14:textId="06FDE20A" w:rsidR="00B7510A" w:rsidRPr="00F912ED" w:rsidRDefault="00B7510A" w:rsidP="00B7510A">
      <w:pPr>
        <w:widowControl/>
      </w:pPr>
    </w:p>
    <w:p w14:paraId="33D2EFDE" w14:textId="77777777" w:rsidR="00B7510A" w:rsidRDefault="00B7510A" w:rsidP="00B7510A">
      <w:pPr>
        <w:pStyle w:val="3"/>
      </w:pPr>
      <w:r>
        <w:rPr>
          <w:rFonts w:hint="eastAsia"/>
        </w:rPr>
        <w:t>设备管理</w:t>
      </w:r>
    </w:p>
    <w:p w14:paraId="3E48E161" w14:textId="6110C54B" w:rsidR="00B7510A" w:rsidRDefault="00B7510A" w:rsidP="00B7510A">
      <w:pPr>
        <w:rPr>
          <w:noProof/>
        </w:rPr>
      </w:pPr>
      <w:del w:id="160" w:author="zhang ling" w:date="2021-04-20T20:22:00Z">
        <w:r w:rsidRPr="007F7002" w:rsidDel="0098613D">
          <w:rPr>
            <w:noProof/>
          </w:rPr>
          <w:delText xml:space="preserve"> </w:delText>
        </w:r>
        <w:r w:rsidRPr="005E0432" w:rsidDel="0098613D">
          <w:rPr>
            <w:noProof/>
          </w:rPr>
          <w:drawing>
            <wp:inline distT="0" distB="0" distL="0" distR="0" wp14:anchorId="4278A0BD" wp14:editId="28BB5292">
              <wp:extent cx="6642100" cy="4207510"/>
              <wp:effectExtent l="0" t="0" r="0" b="0"/>
              <wp:docPr id="449" name="图片 449" descr="表格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9" name="图片 449" descr="表格&#10;&#10;描述已自动生成"/>
                      <pic:cNvPicPr/>
                    </pic:nvPicPr>
                    <pic:blipFill>
                      <a:blip r:embed="rId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2100" cy="42075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 w:rsidR="00016EFE" w:rsidRPr="00016EFE">
        <w:rPr>
          <w:noProof/>
        </w:rPr>
        <w:t xml:space="preserve"> </w:t>
      </w:r>
      <w:r w:rsidR="00016EFE">
        <w:rPr>
          <w:noProof/>
        </w:rPr>
        <w:lastRenderedPageBreak/>
        <w:drawing>
          <wp:inline distT="0" distB="0" distL="0" distR="0" wp14:anchorId="7CBA7411" wp14:editId="20E94FF3">
            <wp:extent cx="6642100" cy="4413885"/>
            <wp:effectExtent l="0" t="0" r="6350" b="5715"/>
            <wp:docPr id="482" name="图片 48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图形用户界面, 表格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5E4" w14:textId="77777777" w:rsidR="00B7510A" w:rsidRPr="00A26267" w:rsidRDefault="00B7510A" w:rsidP="00B7510A">
      <w:pPr>
        <w:pStyle w:val="af0"/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3</w:t>
      </w:r>
      <w:r>
        <w:rPr>
          <w:noProof/>
        </w:rPr>
        <w:t>.4.2-1</w:t>
      </w:r>
      <w:r>
        <w:rPr>
          <w:rFonts w:hint="eastAsia"/>
          <w:noProof/>
        </w:rPr>
        <w:t>设备管理界面</w:t>
      </w:r>
    </w:p>
    <w:p w14:paraId="17838287" w14:textId="77777777" w:rsidR="00B7510A" w:rsidRDefault="00B7510A" w:rsidP="00B7510A">
      <w:pPr>
        <w:pStyle w:val="5-"/>
      </w:pPr>
      <w:r>
        <w:rPr>
          <w:rFonts w:hint="eastAsia"/>
        </w:rPr>
        <w:t>设备管理页面整体说明</w:t>
      </w:r>
    </w:p>
    <w:p w14:paraId="2B333F73" w14:textId="77777777" w:rsidR="00B7510A" w:rsidRPr="00B60E57" w:rsidRDefault="00B7510A" w:rsidP="00B7510A">
      <w:r>
        <w:rPr>
          <w:rFonts w:hint="eastAsia"/>
        </w:rPr>
        <w:t>该页面展示当前平台的所有产品及设备，可在此添加各产品的设备。</w:t>
      </w:r>
    </w:p>
    <w:p w14:paraId="6815E06A" w14:textId="77777777" w:rsidR="00B7510A" w:rsidRDefault="00B7510A" w:rsidP="00B7510A">
      <w:pPr>
        <w:pStyle w:val="2-"/>
        <w:numPr>
          <w:ilvl w:val="0"/>
          <w:numId w:val="51"/>
        </w:numPr>
        <w:ind w:right="180"/>
      </w:pPr>
      <w:r w:rsidRPr="004A697E">
        <w:rPr>
          <w:rFonts w:hint="eastAsia"/>
        </w:rPr>
        <w:t>交互说明</w:t>
      </w:r>
    </w:p>
    <w:p w14:paraId="2A4F20D8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刚进入此页面时，在产品卡片框及下方列表区域播放加载动画，加载完毕后再展示结果，默认选择第一个产品卡片，产品的排序与产品管理的顺序一致。</w:t>
      </w:r>
    </w:p>
    <w:p w14:paraId="38ABCC3F" w14:textId="77777777" w:rsidR="00B7510A" w:rsidRPr="00A26267" w:rsidRDefault="00B7510A" w:rsidP="00B7510A">
      <w:pPr>
        <w:pStyle w:val="aff1"/>
        <w:ind w:left="360" w:right="180"/>
      </w:pPr>
      <w:r>
        <w:rPr>
          <w:rFonts w:hint="eastAsia"/>
        </w:rPr>
        <w:t>切换产品时，下方设备列表播放加载动画。</w:t>
      </w:r>
    </w:p>
    <w:p w14:paraId="31C75532" w14:textId="77777777" w:rsidR="00B7510A" w:rsidRDefault="00B7510A" w:rsidP="00B7510A">
      <w:pPr>
        <w:pStyle w:val="2-"/>
        <w:ind w:right="180"/>
      </w:pPr>
      <w:r>
        <w:rPr>
          <w:rFonts w:hint="eastAsia"/>
        </w:rPr>
        <w:t>异常说明</w:t>
      </w:r>
    </w:p>
    <w:p w14:paraId="471C1D81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当产品为空时，上下都显示空状态插画，同时表格的筛选项都隐藏。上方文字提示：暂无产品，可前往产品管理新增，下方文字提示，当前应用暂无设备</w:t>
      </w:r>
    </w:p>
    <w:p w14:paraId="1CA4BC80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当选中的产品下方无设备时，下方文字提示，暂无设备，点击右上方新增</w:t>
      </w:r>
    </w:p>
    <w:p w14:paraId="76E03DC8" w14:textId="77777777" w:rsidR="00B7510A" w:rsidRDefault="00B7510A" w:rsidP="00B7510A">
      <w:pPr>
        <w:pStyle w:val="aff1"/>
        <w:ind w:leftChars="0" w:left="0" w:right="180"/>
      </w:pP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21706C24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3AF2635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41597F2B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307EFA37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0F15A8C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</w:t>
            </w: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62B92E9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61" w:author="zhang ling" w:date="2021-04-21T23:26:00Z"/>
              </w:rPr>
            </w:pPr>
            <w:ins w:id="162" w:author="zhang ling" w:date="2021-04-21T23:26:00Z">
              <w:r>
                <w:rPr>
                  <w:rFonts w:hint="eastAsia"/>
                </w:rPr>
                <w:t>产品列表收起状态</w:t>
              </w:r>
            </w:ins>
          </w:p>
          <w:p w14:paraId="00AFDDC6" w14:textId="09626C43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63" w:author="zhang ling" w:date="2021-04-21T23:26:00Z"/>
              </w:rPr>
            </w:pPr>
            <w:ins w:id="164" w:author="zhang ling" w:date="2021-04-21T23:26:00Z">
              <w:r>
                <w:rPr>
                  <w:rFonts w:hint="eastAsia"/>
                </w:rPr>
                <w:t>点击产品卡片，下方展示当前</w:t>
              </w:r>
            </w:ins>
            <w:r w:rsidR="007B7818">
              <w:rPr>
                <w:rFonts w:hint="eastAsia"/>
              </w:rPr>
              <w:t>租户下</w:t>
            </w:r>
            <w:ins w:id="165" w:author="zhang ling" w:date="2021-04-21T23:26:00Z">
              <w:r>
                <w:rPr>
                  <w:rFonts w:hint="eastAsia"/>
                </w:rPr>
                <w:t>的产品列表。</w:t>
              </w:r>
            </w:ins>
          </w:p>
          <w:p w14:paraId="75DBA269" w14:textId="77777777" w:rsidR="00B7510A" w:rsidDel="00831E39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66" w:author="zhang ling" w:date="2021-04-21T23:26:00Z"/>
              </w:rPr>
            </w:pPr>
            <w:del w:id="167" w:author="zhang ling" w:date="2021-04-21T23:26:00Z">
              <w:r w:rsidDel="00831E39">
                <w:rPr>
                  <w:rFonts w:hint="eastAsia"/>
                </w:rPr>
                <w:delText>产品列表收起状态</w:delText>
              </w:r>
            </w:del>
          </w:p>
          <w:p w14:paraId="05F279CE" w14:textId="77777777" w:rsidR="00B7510A" w:rsidDel="00831E39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68" w:author="zhang ling" w:date="2021-04-21T23:26:00Z"/>
              </w:rPr>
            </w:pPr>
            <w:del w:id="169" w:author="zhang ling" w:date="2021-04-21T23:26:00Z">
              <w:r w:rsidDel="00831E39">
                <w:rPr>
                  <w:rFonts w:hint="eastAsia"/>
                </w:rPr>
                <w:delText>点击产品卡片，下方展示当前应用的产品列表，边缘计算单元、智能网关产品置顶显示，其他产品根据产品名称首拼顺序排列，如果产品名称首拼相同，那么则根据顺延第二位字符首拼叠加排序，往后以此类推。</w:delText>
              </w:r>
            </w:del>
          </w:p>
          <w:p w14:paraId="423782D1" w14:textId="77777777" w:rsidR="00B7510A" w:rsidDel="00831E39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70" w:author="zhang ling" w:date="2021-04-21T23:26:00Z"/>
              </w:rPr>
            </w:pPr>
          </w:p>
          <w:p w14:paraId="66A2617E" w14:textId="77777777" w:rsidR="00B7510A" w:rsidDel="00831E39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171" w:author="zhang ling" w:date="2021-04-21T23:26:00Z"/>
              </w:rPr>
            </w:pPr>
            <w:del w:id="172" w:author="zhang ling" w:date="2021-04-21T23:26:00Z">
              <w:r w:rsidDel="00831E39">
                <w:rPr>
                  <w:rFonts w:hint="eastAsia"/>
                </w:rPr>
                <w:delText>如果产品名称存在字母开头，则字母合并入拼音首字母排序范围；</w:delText>
              </w:r>
              <w:r w:rsidRPr="00465561" w:rsidDel="00831E39">
                <w:rPr>
                  <w:rFonts w:hint="eastAsia"/>
                  <w:highlight w:val="yellow"/>
                </w:rPr>
                <w:delText>如果存在数字</w:delText>
              </w:r>
              <w:r w:rsidDel="00831E39">
                <w:rPr>
                  <w:rFonts w:hint="eastAsia"/>
                  <w:highlight w:val="yellow"/>
                </w:rPr>
                <w:delText>或者特殊字符</w:delText>
              </w:r>
              <w:r w:rsidRPr="00465561" w:rsidDel="00831E39">
                <w:rPr>
                  <w:rFonts w:hint="eastAsia"/>
                  <w:highlight w:val="yellow"/>
                </w:rPr>
                <w:delText>开头，则将移至最后</w:delText>
              </w:r>
              <w:r w:rsidDel="00831E39">
                <w:rPr>
                  <w:rFonts w:hint="eastAsia"/>
                  <w:highlight w:val="yellow"/>
                </w:rPr>
                <w:delText>，新添加的在后面</w:delText>
              </w:r>
              <w:r w:rsidRPr="00465561" w:rsidDel="00831E39">
                <w:rPr>
                  <w:rFonts w:hint="eastAsia"/>
                  <w:highlight w:val="yellow"/>
                </w:rPr>
                <w:delText>。</w:delText>
              </w:r>
            </w:del>
          </w:p>
          <w:p w14:paraId="7E83093E" w14:textId="01F63A94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del w:id="173" w:author="zhang ling" w:date="2021-04-21T00:18:00Z">
              <w:r w:rsidRPr="00343DB6" w:rsidDel="007F6D86">
                <w:rPr>
                  <w:noProof/>
                </w:rPr>
                <w:drawing>
                  <wp:inline distT="0" distB="0" distL="0" distR="0" wp14:anchorId="0E3F1A87" wp14:editId="25E96817">
                    <wp:extent cx="4155540" cy="631777"/>
                    <wp:effectExtent l="0" t="0" r="0" b="3810"/>
                    <wp:docPr id="25" name="图片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9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76437" cy="63495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4069400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产品列表展开状态</w:t>
            </w:r>
          </w:p>
          <w:p w14:paraId="0B687CE0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点击展开按钮，展开所有产品列表，固定显示宽度，如果产品数量超过可视区域，采取滚动方式分页。</w:t>
            </w:r>
          </w:p>
          <w:p w14:paraId="428B4BAE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在展开状态下，点击产品卡片时，收起当前整个展开框，同时选中产品。展开时，产品排序逻辑不变。</w:t>
            </w:r>
          </w:p>
          <w:p w14:paraId="74E335CA" w14:textId="1C9E4872" w:rsidR="00B7510A" w:rsidRDefault="007B7818" w:rsidP="00950A9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F4E00FF" wp14:editId="6E8930B1">
                  <wp:extent cx="5170805" cy="2098675"/>
                  <wp:effectExtent l="0" t="0" r="0" b="0"/>
                  <wp:docPr id="483" name="图片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209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del w:id="174" w:author="zhang ling" w:date="2021-04-21T00:20:00Z">
              <w:r w:rsidR="00B7510A" w:rsidRPr="00681236" w:rsidDel="007F6D86">
                <w:rPr>
                  <w:noProof/>
                </w:rPr>
                <w:drawing>
                  <wp:inline distT="0" distB="0" distL="0" distR="0" wp14:anchorId="7DDEAAAC" wp14:editId="6246968C">
                    <wp:extent cx="4486910" cy="1824409"/>
                    <wp:effectExtent l="0" t="0" r="0" b="5080"/>
                    <wp:docPr id="451" name="图片 45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9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86910" cy="182440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B936F95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722C81DD" w14:textId="77777777" w:rsidR="00B7510A" w:rsidRPr="00DA7F2D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产品列表数据为空时，则展示空数据插画。</w:t>
            </w:r>
          </w:p>
        </w:tc>
      </w:tr>
      <w:tr w:rsidR="00B7510A" w14:paraId="08AF66FB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251DE6F" w14:textId="77777777" w:rsidR="00B7510A" w:rsidRDefault="00B7510A" w:rsidP="00950A98">
            <w:pPr>
              <w:spacing w:line="360" w:lineRule="auto"/>
              <w:jc w:val="center"/>
              <w:rPr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产品列表-</w:t>
            </w:r>
          </w:p>
          <w:p w14:paraId="69CF029E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筛选/搜索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5A44D60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标签筛选</w:t>
            </w:r>
          </w:p>
          <w:p w14:paraId="4B393DE1" w14:textId="01375DD4" w:rsidR="00B7510A" w:rsidRPr="0017709E" w:rsidRDefault="00B7510A" w:rsidP="00950A98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默认选中全部、</w:t>
            </w:r>
            <w:r w:rsidR="004C21D6">
              <w:rPr>
                <w:rFonts w:hint="eastAsia"/>
              </w:rPr>
              <w:t>网关设备、网关子设备、直连设备</w:t>
            </w:r>
            <w:r>
              <w:rPr>
                <w:rFonts w:hint="eastAsia"/>
              </w:rPr>
              <w:t>与全部选项没有选项关联关系（各个选项标签之间互斥）；选中标签后，产品列表不管是在收起还是展开状态，都将根据该标签进行过滤筛选出符合该标签的产品；</w:t>
            </w:r>
          </w:p>
          <w:p w14:paraId="6E07D10E" w14:textId="77777777" w:rsidR="00B7510A" w:rsidRPr="00D7218F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输入框搜索</w:t>
            </w:r>
          </w:p>
          <w:p w14:paraId="3CEBEAA4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输入框中支持产品名称、产品名称字母首拼、全拼、产品标识符进行模糊搜索，未输入关键字时，输入框中提示语为：请输入名称、首拼或标识符进行搜索；输入关键字后，产品列表根据关键字/字母/标识符进行实时匹配，并在产品列表中过滤出符合关键字的产品；</w:t>
            </w:r>
          </w:p>
          <w:p w14:paraId="4195666D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B873D11" w14:textId="77777777" w:rsidR="00B7510A" w:rsidRPr="00C9750C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5561">
              <w:rPr>
                <w:rFonts w:hint="eastAsia"/>
                <w:highlight w:val="yellow"/>
              </w:rPr>
              <w:t>以上</w:t>
            </w:r>
            <w:r>
              <w:rPr>
                <w:rFonts w:hint="eastAsia"/>
                <w:highlight w:val="yellow"/>
              </w:rPr>
              <w:t>两</w:t>
            </w:r>
            <w:r w:rsidRPr="00465561">
              <w:rPr>
                <w:rFonts w:hint="eastAsia"/>
                <w:highlight w:val="yellow"/>
              </w:rPr>
              <w:t>个搜索筛选条件支持组合叠加查询。</w:t>
            </w:r>
          </w:p>
          <w:p w14:paraId="2E3E6402" w14:textId="77777777" w:rsidR="00B7510A" w:rsidRPr="00C9750C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8F685C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5AA35DC6" w14:textId="77777777" w:rsidR="00B7510A" w:rsidRDefault="00B7510A" w:rsidP="00950A98">
            <w:pPr>
              <w:pStyle w:val="3-"/>
              <w:numPr>
                <w:ilvl w:val="0"/>
                <w:numId w:val="190"/>
              </w:numPr>
              <w:ind w:left="18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选择标签或在输入框中输入关键字后，产品列表如果进行大数据量检索时，需展示搜索loading动画，再显示搜索结果。</w:t>
            </w:r>
          </w:p>
          <w:p w14:paraId="4851524A" w14:textId="77777777" w:rsidR="00B7510A" w:rsidRPr="00DA7F2D" w:rsidRDefault="00B7510A" w:rsidP="00950A98">
            <w:pPr>
              <w:pStyle w:val="3-"/>
              <w:ind w:left="18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如果没有搜索结果，则显示：暂无搜索结果 插画。</w:t>
            </w:r>
          </w:p>
          <w:p w14:paraId="72CEC728" w14:textId="77777777" w:rsidR="00B7510A" w:rsidRPr="00E259F4" w:rsidRDefault="00B7510A" w:rsidP="00950A98">
            <w:pPr>
              <w:pStyle w:val="3-"/>
              <w:ind w:left="18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在产品列表展开状态下，选中产品后，收起产品列表，设备列表加载选中产品的设备信息。</w:t>
            </w:r>
          </w:p>
          <w:p w14:paraId="01BB476A" w14:textId="77777777" w:rsidR="00B7510A" w:rsidRPr="00C9750C" w:rsidRDefault="00B7510A" w:rsidP="00950A98">
            <w:pPr>
              <w:pStyle w:val="1-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0628B10C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C0E6AE0" w14:textId="77777777" w:rsidR="00B7510A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产品列表-翻页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026ECFA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产品列表收起状态</w:t>
            </w:r>
          </w:p>
          <w:p w14:paraId="505E2D07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59F4">
              <w:rPr>
                <w:noProof/>
              </w:rPr>
              <w:drawing>
                <wp:inline distT="0" distB="0" distL="0" distR="0" wp14:anchorId="278D5C8D" wp14:editId="752459A6">
                  <wp:extent cx="4486910" cy="316282"/>
                  <wp:effectExtent l="0" t="0" r="0" b="1270"/>
                  <wp:docPr id="435" name="图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786" cy="3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24933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点击左右滚动按钮时，滚动一页。</w:t>
            </w:r>
          </w:p>
          <w:p w14:paraId="34EEF355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DF9DA7F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产品列表展开状态</w:t>
            </w:r>
          </w:p>
          <w:p w14:paraId="05401315" w14:textId="77777777" w:rsidR="00B7510A" w:rsidRPr="00E259F4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支持上下滚动翻页，翻页时，上方的产品标签和输入框，右侧的字母首拼固定不动。</w:t>
            </w:r>
          </w:p>
        </w:tc>
      </w:tr>
      <w:tr w:rsidR="00B7510A" w14:paraId="187931D1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21CD779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设备列表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7832D0E" w14:textId="3142150B" w:rsidR="00B7510A" w:rsidRDefault="004C21D6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2E088F" wp14:editId="099AF6A5">
                  <wp:extent cx="3862754" cy="1791202"/>
                  <wp:effectExtent l="0" t="0" r="4445" b="0"/>
                  <wp:docPr id="484" name="图片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726" cy="179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41B5F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表头说明</w:t>
            </w:r>
          </w:p>
          <w:p w14:paraId="717AE892" w14:textId="301DE34C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当点击选中产品列表中具体产品时，设备列表自动切换成该产品的设备列表</w:t>
            </w:r>
            <w:r w:rsidR="004C21D6">
              <w:rPr>
                <w:rFonts w:hint="eastAsia"/>
              </w:rPr>
              <w:t>；选中产品卡片颜色为选中状态</w:t>
            </w:r>
            <w:r>
              <w:rPr>
                <w:rFonts w:hint="eastAsia"/>
              </w:rPr>
              <w:t>。</w:t>
            </w:r>
          </w:p>
          <w:p w14:paraId="133919CF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0416">
              <w:rPr>
                <w:noProof/>
              </w:rPr>
              <w:drawing>
                <wp:inline distT="0" distB="0" distL="0" distR="0" wp14:anchorId="743E8A7C" wp14:editId="1E53B59A">
                  <wp:extent cx="3193774" cy="345273"/>
                  <wp:effectExtent l="0" t="0" r="0" b="0"/>
                  <wp:docPr id="473" name="图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060" cy="37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FDBEA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表头构成为：产品名称、该产品的产品标识符、该产品下的设备数量</w:t>
            </w:r>
          </w:p>
          <w:p w14:paraId="5FC45EF2" w14:textId="77777777" w:rsidR="00B7510A" w:rsidRPr="00580416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B7B59EF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列表说明</w:t>
            </w:r>
          </w:p>
          <w:p w14:paraId="1635EE82" w14:textId="7FA29F54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列表</w:t>
            </w:r>
            <w:r w:rsidR="004C21D6">
              <w:rPr>
                <w:rFonts w:hint="eastAsia"/>
              </w:rPr>
              <w:t>表头字段：设备</w:t>
            </w:r>
            <w:r>
              <w:rPr>
                <w:rFonts w:hint="eastAsia"/>
              </w:rPr>
              <w:t>名称、</w:t>
            </w:r>
            <w:r w:rsidR="004C21D6">
              <w:rPr>
                <w:rFonts w:hint="eastAsia"/>
              </w:rPr>
              <w:t>设备序列号</w:t>
            </w:r>
            <w:r>
              <w:rPr>
                <w:rFonts w:hint="eastAsia"/>
              </w:rPr>
              <w:t>、在线状态</w:t>
            </w:r>
            <w:r w:rsidR="004C21D6">
              <w:rPr>
                <w:rFonts w:hint="eastAsia"/>
              </w:rPr>
              <w:t>、最后上线时间、物理位置、所属网关设备</w:t>
            </w:r>
            <w:r>
              <w:rPr>
                <w:rFonts w:hint="eastAsia"/>
              </w:rPr>
              <w:t>。</w:t>
            </w:r>
          </w:p>
          <w:p w14:paraId="1CC74591" w14:textId="77777777" w:rsidR="00334248" w:rsidRDefault="00334248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E0BAC0C" w14:textId="0D484072" w:rsidR="00B7510A" w:rsidRPr="00E21807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248">
              <w:rPr>
                <w:rFonts w:hint="eastAsia"/>
                <w:b/>
                <w:bCs/>
              </w:rPr>
              <w:t>所属网关设备</w:t>
            </w:r>
            <w:r>
              <w:rPr>
                <w:rFonts w:hint="eastAsia"/>
              </w:rPr>
              <w:t>：展示当前设备所属网关的设备名称</w:t>
            </w:r>
            <w:r w:rsidR="004C21D6">
              <w:rPr>
                <w:rFonts w:hint="eastAsia"/>
              </w:rPr>
              <w:t>；如果为直连设备，网关设备，则不显示该字段</w:t>
            </w:r>
            <w:r>
              <w:rPr>
                <w:rFonts w:hint="eastAsia"/>
              </w:rPr>
              <w:t>。</w:t>
            </w:r>
          </w:p>
          <w:p w14:paraId="10D41264" w14:textId="087E9A46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固定列中不能展示的用</w:t>
            </w:r>
            <w:r>
              <w:t>…</w:t>
            </w:r>
            <w:r>
              <w:rPr>
                <w:rFonts w:hint="eastAsia"/>
              </w:rPr>
              <w:t>省略，鼠标悬停展示。</w:t>
            </w:r>
          </w:p>
          <w:p w14:paraId="48A6C6FD" w14:textId="025B323A" w:rsidR="00B7510A" w:rsidRDefault="00B7510A" w:rsidP="003342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4248">
              <w:rPr>
                <w:rFonts w:hint="eastAsia"/>
                <w:b/>
                <w:bCs/>
              </w:rPr>
              <w:t>在线状态</w:t>
            </w:r>
            <w:r>
              <w:rPr>
                <w:rFonts w:hint="eastAsia"/>
              </w:rPr>
              <w:t>：平台根据各个产品设置的</w:t>
            </w:r>
            <w:r w:rsidR="00334248">
              <w:rPr>
                <w:rFonts w:hint="eastAsia"/>
              </w:rPr>
              <w:t>设备在线判断</w:t>
            </w:r>
            <w:r>
              <w:rPr>
                <w:rFonts w:hint="eastAsia"/>
              </w:rPr>
              <w:t>周期进行判断，在设定的周期范围内没有接收到设备上报的数据，则平台判定为离线</w:t>
            </w:r>
            <w:r w:rsidR="00334248">
              <w:rPr>
                <w:rFonts w:hint="eastAsia"/>
              </w:rPr>
              <w:t>；如果设备添加后还为上报过任何数据，则在线状态显「-」</w:t>
            </w:r>
            <w:r>
              <w:rPr>
                <w:rFonts w:hint="eastAsia"/>
              </w:rPr>
              <w:t>；</w:t>
            </w:r>
            <w:r w:rsidR="00334248">
              <w:t xml:space="preserve"> </w:t>
            </w:r>
          </w:p>
          <w:p w14:paraId="412CA3D0" w14:textId="0181E988" w:rsidR="00B7510A" w:rsidRDefault="00334248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5" w:author="zhang ling" w:date="2021-04-22T17:40:00Z"/>
              </w:rPr>
            </w:pPr>
            <w:r w:rsidRPr="00334248">
              <w:rPr>
                <w:rFonts w:hint="eastAsia"/>
                <w:b/>
                <w:bCs/>
              </w:rPr>
              <w:t>最后上线时间</w:t>
            </w:r>
            <w:r w:rsidR="00B7510A">
              <w:rPr>
                <w:rFonts w:hint="eastAsia"/>
              </w:rPr>
              <w:t>：该字段显示的是设备最近一次上报数据的时间；如果设备没有在线过，则数据更新时间显示为「-」</w:t>
            </w:r>
          </w:p>
          <w:p w14:paraId="68953C79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6" w:author="zhang ling" w:date="2021-04-22T17:40:00Z"/>
              </w:rPr>
            </w:pPr>
          </w:p>
          <w:p w14:paraId="403DECF6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77" w:author="zhang ling" w:date="2021-04-22T17:40:00Z"/>
              </w:rPr>
            </w:pPr>
            <w:ins w:id="178" w:author="zhang ling" w:date="2021-04-22T17:41:00Z">
              <w:r>
                <w:rPr>
                  <w:rFonts w:hint="eastAsia"/>
                </w:rPr>
                <w:t>排序列表</w:t>
              </w:r>
            </w:ins>
          </w:p>
          <w:p w14:paraId="22B86EA3" w14:textId="1F7D2C62" w:rsidR="00B7510A" w:rsidRPr="00306914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ins w:id="179" w:author="zhang ling" w:date="2021-04-22T17:41:00Z">
              <w:r>
                <w:rPr>
                  <w:rFonts w:hint="eastAsia"/>
                </w:rPr>
                <w:t>点击</w:t>
              </w:r>
            </w:ins>
            <w:ins w:id="180" w:author="zhang ling" w:date="2021-04-22T17:53:00Z">
              <w:r>
                <w:rPr>
                  <w:rFonts w:hint="eastAsia"/>
                </w:rPr>
                <w:t>列表表头的</w:t>
              </w:r>
            </w:ins>
            <w:r w:rsidR="00334248">
              <w:rPr>
                <w:rFonts w:hint="eastAsia"/>
              </w:rPr>
              <w:t>最后上线</w:t>
            </w:r>
            <w:ins w:id="181" w:author="zhang ling" w:date="2021-04-22T17:41:00Z">
              <w:r>
                <w:rPr>
                  <w:rFonts w:hint="eastAsia"/>
                </w:rPr>
                <w:t>时间</w:t>
              </w:r>
            </w:ins>
            <w:ins w:id="182" w:author="zhang ling" w:date="2021-04-22T17:42:00Z">
              <w:r>
                <w:rPr>
                  <w:rFonts w:hint="eastAsia"/>
                </w:rPr>
                <w:t>，</w:t>
              </w:r>
            </w:ins>
            <w:ins w:id="183" w:author="zhang ling" w:date="2021-04-22T17:41:00Z">
              <w:r>
                <w:rPr>
                  <w:rFonts w:hint="eastAsia"/>
                </w:rPr>
                <w:t>对列表</w:t>
              </w:r>
            </w:ins>
            <w:ins w:id="184" w:author="zhang ling" w:date="2021-04-22T17:43:00Z">
              <w:r>
                <w:rPr>
                  <w:rFonts w:hint="eastAsia"/>
                </w:rPr>
                <w:t>内容</w:t>
              </w:r>
            </w:ins>
            <w:ins w:id="185" w:author="zhang ling" w:date="2021-04-22T17:41:00Z">
              <w:r>
                <w:rPr>
                  <w:rFonts w:hint="eastAsia"/>
                </w:rPr>
                <w:t>进行</w:t>
              </w:r>
            </w:ins>
            <w:ins w:id="186" w:author="zhang ling" w:date="2021-04-22T17:42:00Z">
              <w:r>
                <w:rPr>
                  <w:rFonts w:hint="eastAsia"/>
                </w:rPr>
                <w:t>升序、降序</w:t>
              </w:r>
            </w:ins>
            <w:ins w:id="187" w:author="zhang ling" w:date="2021-04-22T17:43:00Z">
              <w:r>
                <w:rPr>
                  <w:rFonts w:hint="eastAsia"/>
                </w:rPr>
                <w:t>的排序。</w:t>
              </w:r>
            </w:ins>
          </w:p>
        </w:tc>
      </w:tr>
      <w:tr w:rsidR="00B7510A" w14:paraId="09A61481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ins w:id="188" w:author="zhang ling" w:date="2021-04-20T20:2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C78E727" w14:textId="77777777" w:rsidR="00B7510A" w:rsidRPr="00DB42FB" w:rsidRDefault="00B7510A" w:rsidP="00950A98">
            <w:pPr>
              <w:spacing w:line="360" w:lineRule="auto"/>
              <w:jc w:val="center"/>
              <w:rPr>
                <w:ins w:id="189" w:author="zhang ling" w:date="2021-04-20T20:24:00Z"/>
                <w:b w:val="0"/>
                <w:bCs w:val="0"/>
                <w:color w:val="000000" w:themeColor="text1"/>
                <w:sz w:val="22"/>
                <w:szCs w:val="36"/>
              </w:rPr>
            </w:pPr>
            <w:ins w:id="190" w:author="zhang ling" w:date="2021-04-20T20:24:00Z">
              <w:r>
                <w:rPr>
                  <w:rFonts w:hint="eastAsia"/>
                  <w:b w:val="0"/>
                  <w:bCs w:val="0"/>
                  <w:color w:val="000000" w:themeColor="text1"/>
                  <w:sz w:val="22"/>
                  <w:szCs w:val="36"/>
                </w:rPr>
                <w:t>子设备数弹窗</w:t>
              </w:r>
            </w:ins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548C744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1" w:author="zhang ling" w:date="2021-04-20T20:24:00Z"/>
                <w:noProof/>
              </w:rPr>
            </w:pPr>
            <w:ins w:id="192" w:author="zhang ling" w:date="2021-04-20T20:24:00Z">
              <w:r>
                <w:rPr>
                  <w:rFonts w:hint="eastAsia"/>
                  <w:noProof/>
                </w:rPr>
                <w:t>点击列表中子设备数，弹出子设备弹窗。如果产品下的子设备数为0</w:t>
              </w:r>
              <w:r>
                <w:rPr>
                  <w:noProof/>
                </w:rPr>
                <w:t xml:space="preserve"> </w:t>
              </w:r>
              <w:r>
                <w:rPr>
                  <w:rFonts w:hint="eastAsia"/>
                  <w:noProof/>
                </w:rPr>
                <w:t>，则</w:t>
              </w:r>
            </w:ins>
            <w:ins w:id="193" w:author="zhang ling" w:date="2021-04-20T20:46:00Z">
              <w:r>
                <w:rPr>
                  <w:rFonts w:hint="eastAsia"/>
                  <w:noProof/>
                </w:rPr>
                <w:t>数字无点击事件</w:t>
              </w:r>
            </w:ins>
            <w:ins w:id="194" w:author="zhang ling" w:date="2021-04-20T20:24:00Z">
              <w:r>
                <w:rPr>
                  <w:rFonts w:hint="eastAsia"/>
                  <w:noProof/>
                </w:rPr>
                <w:t>。</w:t>
              </w:r>
            </w:ins>
          </w:p>
          <w:p w14:paraId="14115E89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5" w:author="zhang ling" w:date="2021-04-20T20:24:00Z"/>
                <w:noProof/>
              </w:rPr>
            </w:pPr>
            <w:ins w:id="196" w:author="zhang ling" w:date="2021-04-22T14:32:00Z">
              <w:r w:rsidRPr="00CE5CB7">
                <w:rPr>
                  <w:noProof/>
                </w:rPr>
                <w:drawing>
                  <wp:inline distT="0" distB="0" distL="0" distR="0" wp14:anchorId="04715549" wp14:editId="0AE1781C">
                    <wp:extent cx="2442755" cy="931445"/>
                    <wp:effectExtent l="0" t="0" r="0" b="0"/>
                    <wp:docPr id="17" name="图片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0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14239" cy="95870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96477A5" w14:textId="77777777" w:rsidR="00B7510A" w:rsidRPr="00B0333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7" w:author="zhang ling" w:date="2021-04-20T20:46:00Z"/>
                <w:noProof/>
              </w:rPr>
            </w:pPr>
            <w:ins w:id="198" w:author="zhang ling" w:date="2021-04-20T20:24:00Z">
              <w:r w:rsidRPr="00B0333A">
                <w:rPr>
                  <w:rFonts w:hint="eastAsia"/>
                  <w:noProof/>
                </w:rPr>
                <w:t>表格内容</w:t>
              </w:r>
            </w:ins>
          </w:p>
          <w:p w14:paraId="1E4EF8E4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9" w:author="zhang ling" w:date="2021-04-21T00:08:00Z"/>
                <w:noProof/>
              </w:rPr>
            </w:pPr>
            <w:ins w:id="200" w:author="zhang ling" w:date="2021-04-21T00:08:00Z">
              <w:r>
                <w:rPr>
                  <w:rFonts w:hint="eastAsia"/>
                  <w:noProof/>
                </w:rPr>
                <w:t>表格展示：</w:t>
              </w:r>
            </w:ins>
            <w:ins w:id="201" w:author="zhang ling" w:date="2021-04-20T20:24:00Z">
              <w:r>
                <w:rPr>
                  <w:rFonts w:hint="eastAsia"/>
                  <w:noProof/>
                </w:rPr>
                <w:t>设备名称、设备标识符、所属产品、在线状态、操作-详细数据。</w:t>
              </w:r>
            </w:ins>
          </w:p>
          <w:p w14:paraId="56AF17B9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2" w:author="zhang ling" w:date="2021-04-21T00:09:00Z"/>
                <w:noProof/>
              </w:rPr>
            </w:pPr>
            <w:ins w:id="203" w:author="zhang ling" w:date="2021-04-21T00:12:00Z">
              <w:r>
                <w:rPr>
                  <w:rFonts w:hint="eastAsia"/>
                  <w:noProof/>
                </w:rPr>
                <w:t>列表数据超过</w:t>
              </w:r>
            </w:ins>
            <w:ins w:id="204" w:author="zhang ling" w:date="2021-04-21T10:47:00Z">
              <w:r>
                <w:rPr>
                  <w:rFonts w:hint="eastAsia"/>
                  <w:noProof/>
                </w:rPr>
                <w:t>可视</w:t>
              </w:r>
            </w:ins>
            <w:ins w:id="205" w:author="zhang ling" w:date="2021-04-21T00:12:00Z">
              <w:r>
                <w:rPr>
                  <w:rFonts w:hint="eastAsia"/>
                  <w:noProof/>
                </w:rPr>
                <w:t>区域后，以</w:t>
              </w:r>
            </w:ins>
            <w:ins w:id="206" w:author="zhang ling" w:date="2021-04-21T00:08:00Z">
              <w:r>
                <w:rPr>
                  <w:rFonts w:hint="eastAsia"/>
                  <w:noProof/>
                </w:rPr>
                <w:t>下拉滚动的方式进行</w:t>
              </w:r>
            </w:ins>
            <w:ins w:id="207" w:author="zhang ling" w:date="2021-04-21T00:13:00Z">
              <w:r>
                <w:rPr>
                  <w:rFonts w:hint="eastAsia"/>
                  <w:noProof/>
                </w:rPr>
                <w:t>查看</w:t>
              </w:r>
            </w:ins>
            <w:ins w:id="208" w:author="zhang ling" w:date="2021-04-21T00:09:00Z">
              <w:r>
                <w:rPr>
                  <w:rFonts w:hint="eastAsia"/>
                  <w:noProof/>
                </w:rPr>
                <w:t>。</w:t>
              </w:r>
            </w:ins>
          </w:p>
          <w:p w14:paraId="162DE655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9" w:author="zhang ling" w:date="2021-04-20T20:47:00Z"/>
                <w:noProof/>
              </w:rPr>
            </w:pPr>
          </w:p>
          <w:p w14:paraId="79EA0159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0" w:author="zhang ling" w:date="2021-04-20T20:24:00Z"/>
                <w:noProof/>
              </w:rPr>
            </w:pPr>
            <w:ins w:id="211" w:author="zhang ling" w:date="2021-04-20T20:47:00Z">
              <w:r>
                <w:rPr>
                  <w:rFonts w:hint="eastAsia"/>
                  <w:noProof/>
                </w:rPr>
                <w:t>排序方式</w:t>
              </w:r>
            </w:ins>
          </w:p>
          <w:p w14:paraId="2142B58F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2" w:author="zhang ling" w:date="2021-04-22T14:34:00Z"/>
                <w:noProof/>
              </w:rPr>
            </w:pPr>
            <w:ins w:id="213" w:author="zhang ling" w:date="2021-04-20T20:24:00Z">
              <w:r>
                <w:rPr>
                  <w:rFonts w:hint="eastAsia"/>
                  <w:noProof/>
                </w:rPr>
                <w:t>子设备按照创建的时间逆序排序，新创建的设备排在前面。</w:t>
              </w:r>
            </w:ins>
          </w:p>
          <w:p w14:paraId="173BFD1A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4" w:author="zhang ling" w:date="2021-04-20T20:48:00Z"/>
                <w:noProof/>
              </w:rPr>
            </w:pPr>
            <w:ins w:id="215" w:author="zhang ling" w:date="2021-04-22T17:51:00Z">
              <w:r>
                <w:rPr>
                  <w:rFonts w:hint="eastAsia"/>
                </w:rPr>
                <w:t>点击</w:t>
              </w:r>
            </w:ins>
            <w:ins w:id="216" w:author="zhang ling" w:date="2021-04-22T17:54:00Z">
              <w:r>
                <w:rPr>
                  <w:rFonts w:hint="eastAsia"/>
                </w:rPr>
                <w:t>列表</w:t>
              </w:r>
            </w:ins>
            <w:ins w:id="217" w:author="zhang ling" w:date="2021-04-22T17:51:00Z">
              <w:r>
                <w:rPr>
                  <w:rFonts w:hint="eastAsia"/>
                </w:rPr>
                <w:t>表头设备名称、在线状态，对列表内容进行</w:t>
              </w:r>
            </w:ins>
            <w:ins w:id="218" w:author="zhang ling" w:date="2021-04-22T18:45:00Z">
              <w:r>
                <w:rPr>
                  <w:rFonts w:hint="eastAsia"/>
                </w:rPr>
                <w:t>升序、降序</w:t>
              </w:r>
            </w:ins>
            <w:ins w:id="219" w:author="zhang ling" w:date="2021-04-22T17:51:00Z">
              <w:r>
                <w:rPr>
                  <w:rFonts w:hint="eastAsia"/>
                </w:rPr>
                <w:t>排序。</w:t>
              </w:r>
            </w:ins>
          </w:p>
          <w:p w14:paraId="7369933A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0" w:author="zhang ling" w:date="2021-04-20T20:47:00Z"/>
                <w:noProof/>
              </w:rPr>
            </w:pPr>
          </w:p>
          <w:p w14:paraId="34420E88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1" w:author="zhang ling" w:date="2021-04-20T20:24:00Z"/>
                <w:noProof/>
              </w:rPr>
            </w:pPr>
            <w:ins w:id="222" w:author="zhang ling" w:date="2021-04-20T20:51:00Z">
              <w:r>
                <w:rPr>
                  <w:rFonts w:hint="eastAsia"/>
                  <w:noProof/>
                </w:rPr>
                <w:t>交互说明</w:t>
              </w:r>
            </w:ins>
          </w:p>
          <w:p w14:paraId="653457FD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3" w:author="zhang ling" w:date="2021-04-21T18:55:00Z"/>
                <w:noProof/>
              </w:rPr>
            </w:pPr>
            <w:ins w:id="224" w:author="zhang ling" w:date="2021-04-20T20:24:00Z">
              <w:r>
                <w:rPr>
                  <w:rFonts w:hint="eastAsia"/>
                  <w:noProof/>
                </w:rPr>
                <w:t>点击网关子设备的详细数据按钮，可查看当前子设备的详细数据。</w:t>
              </w:r>
            </w:ins>
            <w:ins w:id="225" w:author="zhang ling" w:date="2021-04-20T20:49:00Z">
              <w:r>
                <w:rPr>
                  <w:rFonts w:hint="eastAsia"/>
                  <w:noProof/>
                </w:rPr>
                <w:t>在详细数据</w:t>
              </w:r>
            </w:ins>
            <w:ins w:id="226" w:author="zhang ling" w:date="2021-04-20T20:50:00Z">
              <w:r>
                <w:rPr>
                  <w:rFonts w:hint="eastAsia"/>
                  <w:noProof/>
                </w:rPr>
                <w:t>页面点击返回后，返回到</w:t>
              </w:r>
            </w:ins>
            <w:ins w:id="227" w:author="zhang ling" w:date="2021-04-21T11:14:00Z">
              <w:r>
                <w:rPr>
                  <w:rFonts w:hint="eastAsia"/>
                  <w:noProof/>
                </w:rPr>
                <w:t>字设备列表弹窗</w:t>
              </w:r>
            </w:ins>
            <w:ins w:id="228" w:author="zhang ling" w:date="2021-04-20T20:50:00Z">
              <w:r>
                <w:rPr>
                  <w:rFonts w:hint="eastAsia"/>
                  <w:noProof/>
                </w:rPr>
                <w:t>。</w:t>
              </w:r>
            </w:ins>
          </w:p>
          <w:p w14:paraId="242063EC" w14:textId="77777777" w:rsidR="00B7510A" w:rsidRPr="00580416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9" w:author="zhang ling" w:date="2021-04-20T20:24:00Z"/>
                <w:noProof/>
              </w:rPr>
            </w:pPr>
            <w:ins w:id="230" w:author="zhang ling" w:date="2021-04-21T18:55:00Z">
              <w:r>
                <w:rPr>
                  <w:rFonts w:hint="eastAsia"/>
                  <w:noProof/>
                </w:rPr>
                <w:t>鼠标悬浮在</w:t>
              </w:r>
            </w:ins>
            <w:ins w:id="231" w:author="zhang ling" w:date="2021-04-21T18:56:00Z">
              <w:r>
                <w:rPr>
                  <w:rFonts w:hint="eastAsia"/>
                  <w:noProof/>
                </w:rPr>
                <w:t>【离线】字段上时，显示</w:t>
              </w:r>
            </w:ins>
            <w:ins w:id="232" w:author="zhang ling" w:date="2021-04-21T18:57:00Z">
              <w:r>
                <w:rPr>
                  <w:rFonts w:hint="eastAsia"/>
                  <w:noProof/>
                </w:rPr>
                <w:t>离线时间</w:t>
              </w:r>
            </w:ins>
            <w:ins w:id="233" w:author="zhang ling" w:date="2021-04-21T18:58:00Z">
              <w:r>
                <w:rPr>
                  <w:rFonts w:hint="eastAsia"/>
                  <w:noProof/>
                </w:rPr>
                <w:t>时间点，与设备列表页面</w:t>
              </w:r>
            </w:ins>
            <w:ins w:id="234" w:author="zhang ling" w:date="2021-04-21T19:05:00Z">
              <w:r>
                <w:rPr>
                  <w:rFonts w:hint="eastAsia"/>
                  <w:noProof/>
                </w:rPr>
                <w:t>保持</w:t>
              </w:r>
            </w:ins>
            <w:ins w:id="235" w:author="zhang ling" w:date="2021-04-21T18:58:00Z">
              <w:r>
                <w:rPr>
                  <w:rFonts w:hint="eastAsia"/>
                  <w:noProof/>
                </w:rPr>
                <w:t>一致。</w:t>
              </w:r>
            </w:ins>
          </w:p>
        </w:tc>
      </w:tr>
      <w:tr w:rsidR="00B7510A" w14:paraId="7AB16502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36D3C14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列表翻页设置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6ACB53B" w14:textId="6AB30302" w:rsidR="00B7510A" w:rsidRPr="00D04C3D" w:rsidRDefault="00FA3C8B" w:rsidP="00FA3C8B">
            <w:pPr>
              <w:pStyle w:val="2-"/>
              <w:numPr>
                <w:ilvl w:val="0"/>
                <w:numId w:val="0"/>
              </w:numPr>
              <w:ind w:left="113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/>
              </w:rPr>
            </w:pPr>
            <w:r>
              <w:rPr>
                <w:rFonts w:hint="eastAsia"/>
                <w:b w:val="0"/>
              </w:rPr>
              <w:t>保持现有逻辑</w:t>
            </w:r>
          </w:p>
        </w:tc>
      </w:tr>
      <w:tr w:rsidR="00B7510A" w14:paraId="2617098C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27CEFFF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列表筛选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E0FBD44" w14:textId="2B25C6EB" w:rsidR="00B7510A" w:rsidRDefault="00BB47F5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4CFC36" wp14:editId="1B749177">
                  <wp:extent cx="5170805" cy="332105"/>
                  <wp:effectExtent l="0" t="0" r="0" b="0"/>
                  <wp:docPr id="487" name="图片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33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C92F4" w14:textId="75219AC3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06488">
              <w:rPr>
                <w:rFonts w:hint="eastAsia"/>
                <w:b/>
                <w:bCs/>
              </w:rPr>
              <w:t>在线/离线：</w:t>
            </w:r>
            <w:r>
              <w:rPr>
                <w:rFonts w:hint="eastAsia"/>
              </w:rPr>
              <w:t>下拉选择在线或者离线状态</w:t>
            </w:r>
            <w:r w:rsidR="00D46C1F">
              <w:rPr>
                <w:rFonts w:hint="eastAsia"/>
              </w:rPr>
              <w:t>，默认为空，则代表全部</w:t>
            </w:r>
          </w:p>
          <w:p w14:paraId="04FE5C6E" w14:textId="6B018054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06488">
              <w:rPr>
                <w:rFonts w:hint="eastAsia"/>
                <w:b/>
                <w:bCs/>
              </w:rPr>
              <w:t>物理位置：</w:t>
            </w:r>
            <w:r>
              <w:rPr>
                <w:rFonts w:hint="eastAsia"/>
              </w:rPr>
              <w:t>默认选中</w:t>
            </w:r>
            <w:r w:rsidR="00D46C1F">
              <w:rPr>
                <w:rFonts w:hint="eastAsia"/>
              </w:rPr>
              <w:t>租户下</w:t>
            </w:r>
            <w:r>
              <w:rPr>
                <w:rFonts w:hint="eastAsia"/>
              </w:rPr>
              <w:t>的默认根节点；下拉展示物理位置树，单选物理位置。</w:t>
            </w:r>
          </w:p>
          <w:p w14:paraId="2DEA5B19" w14:textId="77777777" w:rsidR="00B7510A" w:rsidRDefault="00BB47F5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最后上线时间：</w:t>
            </w:r>
            <w:r w:rsidRPr="00BB47F5">
              <w:rPr>
                <w:rFonts w:hint="eastAsia"/>
              </w:rPr>
              <w:t>默认为空，点击下拉展示时间空间，可选择时间段范围；支持选择格式：年月日 时分秒</w:t>
            </w:r>
            <w:r>
              <w:rPr>
                <w:rFonts w:hint="eastAsia"/>
              </w:rPr>
              <w:t>；</w:t>
            </w:r>
          </w:p>
          <w:p w14:paraId="2D2CADDF" w14:textId="27410A74" w:rsidR="00BB47F5" w:rsidRDefault="00BB47F5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47F5">
              <w:rPr>
                <w:rFonts w:hint="eastAsia"/>
                <w:b/>
                <w:bCs/>
              </w:rPr>
              <w:t>输入框</w:t>
            </w:r>
            <w:r>
              <w:rPr>
                <w:rFonts w:hint="eastAsia"/>
              </w:rPr>
              <w:t>：支持输入设备名称、设备序列号进行模糊搜索；</w:t>
            </w:r>
          </w:p>
        </w:tc>
      </w:tr>
      <w:tr w:rsidR="00B7510A" w14:paraId="235A7A77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CD608EA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新增设备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A20D6AC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点击页面右侧【新增设备】按钮，对设备进行新增。</w:t>
            </w:r>
          </w:p>
          <w:p w14:paraId="78D839E8" w14:textId="77777777" w:rsidR="00B7510A" w:rsidRPr="00DB42FB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42FB">
              <w:rPr>
                <w:noProof/>
              </w:rPr>
              <w:lastRenderedPageBreak/>
              <w:drawing>
                <wp:inline distT="0" distB="0" distL="0" distR="0" wp14:anchorId="176329B5" wp14:editId="5243C86A">
                  <wp:extent cx="1022400" cy="196775"/>
                  <wp:effectExtent l="0" t="0" r="0" b="0"/>
                  <wp:docPr id="343" name="图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l="19844" t="21394" r="6850" b="1"/>
                          <a:stretch/>
                        </pic:blipFill>
                        <pic:spPr bwMode="auto">
                          <a:xfrm>
                            <a:off x="0" y="0"/>
                            <a:ext cx="1122845" cy="216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266AE" w14:textId="40B26E44" w:rsidR="00B7510A" w:rsidRDefault="00CE43B9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3D0B1C" wp14:editId="267C511D">
                  <wp:extent cx="2528047" cy="2743200"/>
                  <wp:effectExtent l="0" t="0" r="5715" b="0"/>
                  <wp:docPr id="488" name="图片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78" cy="274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9DC2F" w14:textId="11FF2ECC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F86">
              <w:rPr>
                <w:rFonts w:hint="eastAsia"/>
                <w:b/>
                <w:bCs/>
              </w:rPr>
              <w:t>设备</w:t>
            </w:r>
            <w:r w:rsidR="00CE43B9">
              <w:rPr>
                <w:rFonts w:hint="eastAsia"/>
                <w:b/>
                <w:bCs/>
              </w:rPr>
              <w:t>序列号</w:t>
            </w:r>
            <w:r w:rsidRPr="00FE5F86">
              <w:rPr>
                <w:rFonts w:hint="eastAsia"/>
                <w:b/>
                <w:bCs/>
              </w:rPr>
              <w:t>：</w:t>
            </w:r>
            <w:r w:rsidRPr="00FE5F86">
              <w:t>必填项，长度为</w:t>
            </w:r>
            <w:r>
              <w:t>64</w:t>
            </w:r>
            <w:r w:rsidRPr="00FE5F86">
              <w:t>个字符以内，允许字母数字</w:t>
            </w:r>
            <w:r>
              <w:rPr>
                <w:rFonts w:hint="eastAsia"/>
              </w:rPr>
              <w:t>、</w:t>
            </w:r>
            <w:r w:rsidRPr="00FE5F86">
              <w:t>下划线</w:t>
            </w:r>
            <w:r>
              <w:rPr>
                <w:rFonts w:hint="eastAsia"/>
              </w:rPr>
              <w:t xml:space="preserve">、横杠 </w:t>
            </w:r>
            <w:r>
              <w:t xml:space="preserve">- </w:t>
            </w:r>
            <w:r>
              <w:rPr>
                <w:rFonts w:hint="eastAsia"/>
              </w:rPr>
              <w:t>、斜杠/，</w:t>
            </w:r>
            <w:r>
              <w:rPr>
                <w:rFonts w:hint="eastAsia"/>
                <w:szCs w:val="21"/>
              </w:rPr>
              <w:t>字母数字下划线都允许开头，</w:t>
            </w:r>
            <w:r w:rsidR="00CE43B9">
              <w:rPr>
                <w:rFonts w:hint="eastAsia"/>
                <w:szCs w:val="21"/>
              </w:rPr>
              <w:t>租户</w:t>
            </w:r>
            <w:r>
              <w:rPr>
                <w:rFonts w:hint="eastAsia"/>
                <w:szCs w:val="21"/>
              </w:rPr>
              <w:t>下不允许重复</w:t>
            </w:r>
            <w:r w:rsidRPr="00FE5F86">
              <w:rPr>
                <w:rFonts w:hint="eastAsia"/>
              </w:rPr>
              <w:t>。</w:t>
            </w:r>
            <w:r w:rsidRPr="00FE5F86">
              <w:t>异常提示：仅支持</w:t>
            </w:r>
            <w:r>
              <w:t>64</w:t>
            </w:r>
            <w:r w:rsidRPr="00FE5F86">
              <w:t>个字符以内（字母、数字、下划线</w:t>
            </w:r>
            <w:r>
              <w:rPr>
                <w:rFonts w:hint="eastAsia"/>
              </w:rPr>
              <w:t>、横杠、斜杠</w:t>
            </w:r>
            <w:r w:rsidRPr="00FE5F86">
              <w:t>）</w:t>
            </w:r>
          </w:p>
          <w:p w14:paraId="1BA0A8AE" w14:textId="36A195B0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F86">
              <w:rPr>
                <w:rFonts w:hint="eastAsia"/>
                <w:b/>
                <w:bCs/>
              </w:rPr>
              <w:t>设备名称：</w:t>
            </w:r>
            <w:r>
              <w:rPr>
                <w:rFonts w:hint="eastAsia"/>
              </w:rPr>
              <w:t>必填项，长度为1</w:t>
            </w:r>
            <w:r>
              <w:t>0</w:t>
            </w:r>
            <w:r>
              <w:rPr>
                <w:rFonts w:hint="eastAsia"/>
              </w:rPr>
              <w:t>个字以内，输入字符类型不做限制。</w:t>
            </w:r>
            <w:r w:rsidR="00D66F6A">
              <w:rPr>
                <w:rFonts w:hint="eastAsia"/>
              </w:rPr>
              <w:t>租户</w:t>
            </w:r>
            <w:r>
              <w:rPr>
                <w:rFonts w:hint="eastAsia"/>
              </w:rPr>
              <w:t>下单个产品的设备名称不允许重名。异常在输入框下方提示：仅支持1</w:t>
            </w:r>
            <w:r>
              <w:t>0</w:t>
            </w:r>
            <w:r>
              <w:rPr>
                <w:rFonts w:hint="eastAsia"/>
              </w:rPr>
              <w:t>个字以内，不允许重复</w:t>
            </w:r>
          </w:p>
          <w:p w14:paraId="7D73D820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F86">
              <w:rPr>
                <w:rFonts w:hint="eastAsia"/>
                <w:b/>
                <w:bCs/>
              </w:rPr>
              <w:t>产品型号：</w:t>
            </w:r>
            <w:r>
              <w:rPr>
                <w:rFonts w:hint="eastAsia"/>
              </w:rPr>
              <w:t>下拉展示当前应用内所有产品名称，可支持搜索。</w:t>
            </w:r>
          </w:p>
          <w:p w14:paraId="60373750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5561">
              <w:rPr>
                <w:rFonts w:hint="eastAsia"/>
                <w:b/>
                <w:bCs/>
              </w:rPr>
              <w:t>所属网关设备</w:t>
            </w:r>
            <w:r>
              <w:rPr>
                <w:rFonts w:hint="eastAsia"/>
              </w:rPr>
              <w:t>：</w:t>
            </w:r>
            <w:ins w:id="236" w:author="zhang ling" w:date="2021-04-21T23:23:00Z">
              <w:r>
                <w:rPr>
                  <w:rFonts w:hint="eastAsia"/>
                </w:rPr>
                <w:t>如果新增网关子设备，则需要填写该字段；必填项，点击下拉框显示该产品所属网关的网关设备信息，下拉列表展示网关设备名称，仅支持单选，支持搜索。没有网关设备时，显示：无数据。</w:t>
              </w:r>
            </w:ins>
            <w:del w:id="237" w:author="zhang ling" w:date="2021-04-21T23:23:00Z">
              <w:r w:rsidDel="00831E39">
                <w:rPr>
                  <w:rFonts w:hint="eastAsia"/>
                </w:rPr>
                <w:delText>如果新增网关子设备，则需要填写该字段；必填项，点击下拉框显示该产品所属网关的网关设备信息，下拉列表展示网关设备名称，仅支持单选，支持搜索。没有网关设备时，显示：无数据。</w:delText>
              </w:r>
            </w:del>
          </w:p>
          <w:p w14:paraId="4151E349" w14:textId="61A17A92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33B3">
              <w:rPr>
                <w:rFonts w:hint="eastAsia"/>
                <w:b/>
                <w:bCs/>
              </w:rPr>
              <w:t>物理位置：</w:t>
            </w:r>
            <w:r>
              <w:rPr>
                <w:rFonts w:hint="eastAsia"/>
              </w:rPr>
              <w:t>下拉选择展示物理位置树</w:t>
            </w:r>
            <w:r w:rsidR="006D3848">
              <w:rPr>
                <w:rFonts w:hint="eastAsia"/>
              </w:rPr>
              <w:t>，非必填；</w:t>
            </w:r>
          </w:p>
          <w:p w14:paraId="032608EC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30FDEE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238A7625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点击确定后，上方弹窗提示：</w:t>
            </w:r>
            <w:del w:id="238" w:author="zhang ling" w:date="2021-05-17T17:04:00Z">
              <w:r w:rsidDel="0088731F">
                <w:rPr>
                  <w:rFonts w:hint="eastAsia"/>
                </w:rPr>
                <w:delText>属性新增成功</w:delText>
              </w:r>
            </w:del>
            <w:ins w:id="239" w:author="zhang ling" w:date="2021-05-17T17:04:00Z">
              <w:r>
                <w:rPr>
                  <w:rFonts w:hint="eastAsia"/>
                </w:rPr>
                <w:t>设备新增成功</w:t>
              </w:r>
            </w:ins>
          </w:p>
          <w:p w14:paraId="55907EBA" w14:textId="4E75E1F0" w:rsidR="00B7510A" w:rsidRPr="00593ED3" w:rsidRDefault="00B7510A" w:rsidP="00042DA2">
            <w:pPr>
              <w:pStyle w:val="1-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7510A" w14:paraId="2BB1A83D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B2CCA97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批量导入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064B609" w14:textId="2B8AFE85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点击【更多】按钮，选择批量导入，下载批量导入模板</w:t>
            </w:r>
            <w:r w:rsidR="00930B08">
              <w:rPr>
                <w:rFonts w:hint="eastAsia"/>
              </w:rPr>
              <w:t>（所有产品下的设备导入模板都一致）</w:t>
            </w:r>
            <w:r w:rsidR="00930B08">
              <w:t xml:space="preserve"> </w:t>
            </w:r>
          </w:p>
          <w:p w14:paraId="0711489B" w14:textId="0CB98486" w:rsidR="00930B08" w:rsidRDefault="00930B08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1DD362" wp14:editId="4743341D">
                  <wp:extent cx="4525108" cy="2280059"/>
                  <wp:effectExtent l="0" t="0" r="0" b="6350"/>
                  <wp:docPr id="493" name="图片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989" cy="228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AE5AA" w14:textId="4326B175" w:rsidR="00930B08" w:rsidRDefault="00930B08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点击下载模板，内容如下：</w:t>
            </w:r>
          </w:p>
          <w:p w14:paraId="512EDBE8" w14:textId="21208755" w:rsidR="00930B08" w:rsidRDefault="00B022B7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1520" w:dyaOrig="1060" w14:anchorId="5002F4E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3pt;height:53.15pt" o:ole="">
                  <v:imagedata r:id="rId105" o:title=""/>
                </v:shape>
                <o:OLEObject Type="Embed" ProgID="Excel.Sheet.12" ShapeID="_x0000_i1025" DrawAspect="Icon" ObjectID="_1716014432" r:id="rId106"/>
              </w:object>
            </w:r>
          </w:p>
          <w:p w14:paraId="18D5CF0D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数据校验规则与新增设备一致，此处不再赘述。</w:t>
            </w:r>
          </w:p>
          <w:p w14:paraId="5D74F273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40" w:author="zhang ling" w:date="2021-04-21T21:35:00Z"/>
              </w:rPr>
            </w:pPr>
            <w:r>
              <w:rPr>
                <w:rFonts w:hint="eastAsia"/>
              </w:rPr>
              <w:t>当且仅当表格中数据皆符合新增要求时，数据才能导入成功。</w:t>
            </w:r>
          </w:p>
          <w:p w14:paraId="6A85FF9D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41" w:author="zhang ling" w:date="2021-04-22T09:47:00Z"/>
              </w:rPr>
            </w:pPr>
            <w:ins w:id="242" w:author="zhang ling" w:date="2021-04-21T21:35:00Z">
              <w:r>
                <w:rPr>
                  <w:rFonts w:hint="eastAsia"/>
                </w:rPr>
                <w:t>交互</w:t>
              </w:r>
            </w:ins>
            <w:ins w:id="243" w:author="zhang ling" w:date="2021-04-21T21:36:00Z">
              <w:r>
                <w:rPr>
                  <w:rFonts w:hint="eastAsia"/>
                </w:rPr>
                <w:t>说明</w:t>
              </w:r>
            </w:ins>
          </w:p>
          <w:p w14:paraId="31AC2212" w14:textId="5D6C7135" w:rsidR="00B7510A" w:rsidRPr="00174B68" w:rsidRDefault="00B75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44" w:author="zhang ling" w:date="2021-04-21T21:36:00Z"/>
              </w:rPr>
              <w:pPrChange w:id="245" w:author="zhang ling" w:date="2021-04-22T09:47:00Z">
                <w:pPr>
                  <w:pStyle w:val="1-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246" w:author="zhang ling" w:date="2021-04-22T09:47:00Z">
              <w:r>
                <w:rPr>
                  <w:rFonts w:hint="eastAsia"/>
                </w:rPr>
                <w:t>点击</w:t>
              </w:r>
            </w:ins>
            <w:ins w:id="247" w:author="zhang ling" w:date="2021-04-22T09:48:00Z">
              <w:r>
                <w:rPr>
                  <w:rFonts w:hint="eastAsia"/>
                </w:rPr>
                <w:t>批量导入后</w:t>
              </w:r>
            </w:ins>
            <w:r w:rsidR="00B7392F">
              <w:rPr>
                <w:rFonts w:hint="eastAsia"/>
              </w:rPr>
              <w:t>弹出批量导入设备弹窗，点击下载模板按钮，则下载设备模板；点击导入模板，</w:t>
            </w:r>
            <w:ins w:id="248" w:author="zhang ling" w:date="2021-04-22T09:49:00Z">
              <w:r>
                <w:rPr>
                  <w:rFonts w:hint="eastAsia"/>
                </w:rPr>
                <w:t>拉起本地</w:t>
              </w:r>
            </w:ins>
            <w:ins w:id="249" w:author="zhang ling" w:date="2021-04-22T09:48:00Z">
              <w:r>
                <w:rPr>
                  <w:rFonts w:hint="eastAsia"/>
                </w:rPr>
                <w:t>文件选择框，</w:t>
              </w:r>
            </w:ins>
            <w:ins w:id="250" w:author="zhang ling" w:date="2021-04-22T09:49:00Z">
              <w:r>
                <w:rPr>
                  <w:rFonts w:hint="eastAsia"/>
                </w:rPr>
                <w:t>仅支持</w:t>
              </w:r>
              <w:r>
                <w:t>.x</w:t>
              </w:r>
            </w:ins>
            <w:ins w:id="251" w:author="zhang ling" w:date="2021-04-22T09:50:00Z">
              <w:r>
                <w:t>ls</w:t>
              </w:r>
              <w:r>
                <w:rPr>
                  <w:rFonts w:hint="eastAsia"/>
                </w:rPr>
                <w:t>的文件，且过滤出</w:t>
              </w:r>
              <w:r>
                <w:t>.xl</w:t>
              </w:r>
            </w:ins>
            <w:ins w:id="252" w:author="zhang ling" w:date="2021-04-22T10:26:00Z">
              <w:r>
                <w:rPr>
                  <w:rFonts w:hint="eastAsia"/>
                </w:rPr>
                <w:t>s</w:t>
              </w:r>
            </w:ins>
            <w:ins w:id="253" w:author="zhang ling" w:date="2021-04-22T09:51:00Z">
              <w:r>
                <w:rPr>
                  <w:rFonts w:hint="eastAsia"/>
                </w:rPr>
                <w:t>格式文件。</w:t>
              </w:r>
            </w:ins>
          </w:p>
          <w:p w14:paraId="3E84051E" w14:textId="77777777" w:rsidR="00403DA3" w:rsidRDefault="00403DA3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1B8A9B0" w14:textId="453C89EC" w:rsidR="00B7510A" w:rsidRDefault="00B7392F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54" w:author="zhang ling" w:date="2021-05-13T20:16:00Z"/>
              </w:rPr>
            </w:pPr>
            <w:r>
              <w:rPr>
                <w:rFonts w:hint="eastAsia"/>
              </w:rPr>
              <w:t>选中文件确定后，</w:t>
            </w:r>
            <w:ins w:id="255" w:author="zhang ling" w:date="2021-04-21T21:49:00Z">
              <w:r w:rsidR="00B7510A">
                <w:rPr>
                  <w:rFonts w:hint="eastAsia"/>
                </w:rPr>
                <w:t>导入文件做</w:t>
              </w:r>
            </w:ins>
            <w:ins w:id="256" w:author="zhang ling" w:date="2021-04-21T21:50:00Z">
              <w:r w:rsidR="00B7510A">
                <w:rPr>
                  <w:rFonts w:hint="eastAsia"/>
                </w:rPr>
                <w:t>全量校验，必须所有字段校验通过才允许导入平台</w:t>
              </w:r>
            </w:ins>
            <w:r>
              <w:rPr>
                <w:rFonts w:hint="eastAsia"/>
              </w:rPr>
              <w:t>；</w:t>
            </w:r>
            <w:ins w:id="257" w:author="zhang ling" w:date="2021-05-13T20:16:00Z">
              <w:r w:rsidR="00B7510A">
                <w:rPr>
                  <w:rFonts w:hint="eastAsia"/>
                </w:rPr>
                <w:t>导入成功后，页面上方弹出提示：批量导入成功</w:t>
              </w:r>
            </w:ins>
            <w:r w:rsidR="00B022B7">
              <w:rPr>
                <w:rFonts w:hint="eastAsia"/>
              </w:rPr>
              <w:t>X个设备</w:t>
            </w:r>
          </w:p>
          <w:p w14:paraId="145290B1" w14:textId="77777777" w:rsidR="00B7510A" w:rsidRPr="003A2EDF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58" w:author="zhang ling" w:date="2021-04-21T23:12:00Z"/>
              </w:rPr>
            </w:pPr>
          </w:p>
          <w:p w14:paraId="3E85A247" w14:textId="015D987A" w:rsidR="00B7510A" w:rsidRDefault="00403DA3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59" w:author="zhang ling" w:date="2021-05-18T20:35:00Z"/>
              </w:rPr>
            </w:pPr>
            <w:r>
              <w:rPr>
                <w:rFonts w:hint="eastAsia"/>
              </w:rPr>
              <w:t>如模板内容导入异常，则在原有弹窗上叠加异常提示弹窗，</w:t>
            </w:r>
            <w:ins w:id="260" w:author="zhang ling" w:date="2021-04-21T23:15:00Z">
              <w:r w:rsidR="00B7510A">
                <w:rPr>
                  <w:rFonts w:hint="eastAsia"/>
                </w:rPr>
                <w:t>异常提示信息超过可视化区域后，以滚动下拉的</w:t>
              </w:r>
            </w:ins>
            <w:ins w:id="261" w:author="zhang ling" w:date="2021-04-21T23:16:00Z">
              <w:r w:rsidR="00B7510A">
                <w:rPr>
                  <w:rFonts w:hint="eastAsia"/>
                </w:rPr>
                <w:t>方式查看。</w:t>
              </w:r>
            </w:ins>
          </w:p>
          <w:p w14:paraId="5232DFE8" w14:textId="77777777" w:rsidR="00B7510A" w:rsidRPr="00A17437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62" w:author="zhang ling" w:date="2021-04-20T20:16:00Z"/>
              </w:rPr>
            </w:pPr>
          </w:p>
          <w:p w14:paraId="04C49F53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63" w:author="zhang ling" w:date="2021-04-21T21:34:00Z"/>
              </w:rPr>
            </w:pPr>
            <w:ins w:id="264" w:author="zhang ling" w:date="2021-04-20T20:16:00Z">
              <w:r>
                <w:rPr>
                  <w:rFonts w:hint="eastAsia"/>
                </w:rPr>
                <w:t>异常说明</w:t>
              </w:r>
            </w:ins>
          </w:p>
          <w:p w14:paraId="0620F70B" w14:textId="77777777" w:rsidR="00B7510A" w:rsidRDefault="00B7510A">
            <w:pPr>
              <w:pStyle w:val="2-"/>
              <w:numPr>
                <w:ilvl w:val="0"/>
                <w:numId w:val="217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65" w:author="zhang ling" w:date="2021-04-21T21:51:00Z"/>
              </w:rPr>
              <w:pPrChange w:id="266" w:author="zhang ling" w:date="2021-04-22T15:55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267" w:author="zhang ling" w:date="2021-04-21T21:51:00Z">
              <w:r>
                <w:rPr>
                  <w:rFonts w:hint="eastAsia"/>
                </w:rPr>
                <w:t>导入文件无设备信息，则提示：文件</w:t>
              </w:r>
            </w:ins>
            <w:ins w:id="268" w:author="zhang ling" w:date="2021-04-22T09:40:00Z">
              <w:r>
                <w:rPr>
                  <w:rFonts w:hint="eastAsia"/>
                </w:rPr>
                <w:t>内容</w:t>
              </w:r>
            </w:ins>
            <w:ins w:id="269" w:author="zhang ling" w:date="2021-04-21T21:51:00Z">
              <w:r>
                <w:rPr>
                  <w:rFonts w:hint="eastAsia"/>
                </w:rPr>
                <w:t>为空</w:t>
              </w:r>
            </w:ins>
          </w:p>
          <w:p w14:paraId="39B203D7" w14:textId="77777777" w:rsidR="00B7510A" w:rsidRDefault="00B7510A" w:rsidP="00950A98">
            <w:pPr>
              <w:pStyle w:val="2-"/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70" w:author="zhang ling" w:date="2021-04-21T22:33:00Z"/>
              </w:rPr>
            </w:pPr>
            <w:ins w:id="271" w:author="zhang ling" w:date="2021-04-22T09:51:00Z">
              <w:r>
                <w:rPr>
                  <w:rFonts w:hint="eastAsia"/>
                </w:rPr>
                <w:t>如果导入文件字段</w:t>
              </w:r>
            </w:ins>
            <w:ins w:id="272" w:author="zhang ling" w:date="2021-04-22T09:52:00Z">
              <w:r>
                <w:rPr>
                  <w:rFonts w:hint="eastAsia"/>
                </w:rPr>
                <w:t>内容不符合校验规则</w:t>
              </w:r>
            </w:ins>
            <w:ins w:id="273" w:author="zhang ling" w:date="2021-04-21T22:05:00Z">
              <w:r>
                <w:rPr>
                  <w:rFonts w:hint="eastAsia"/>
                </w:rPr>
                <w:t>，则弹窗提示</w:t>
              </w:r>
            </w:ins>
            <w:ins w:id="274" w:author="zhang ling" w:date="2021-04-21T22:40:00Z">
              <w:r>
                <w:rPr>
                  <w:rFonts w:hint="eastAsia"/>
                </w:rPr>
                <w:t>文件存在的</w:t>
              </w:r>
            </w:ins>
            <w:ins w:id="275" w:author="zhang ling" w:date="2021-04-21T22:05:00Z">
              <w:r>
                <w:rPr>
                  <w:rFonts w:hint="eastAsia"/>
                </w:rPr>
                <w:t>所有</w:t>
              </w:r>
            </w:ins>
            <w:ins w:id="276" w:author="zhang ling" w:date="2021-04-21T22:06:00Z">
              <w:r>
                <w:rPr>
                  <w:rFonts w:hint="eastAsia"/>
                </w:rPr>
                <w:t>异常信息</w:t>
              </w:r>
            </w:ins>
            <w:ins w:id="277" w:author="zhang ling" w:date="2021-04-22T09:53:00Z">
              <w:r>
                <w:rPr>
                  <w:rFonts w:hint="eastAsia"/>
                </w:rPr>
                <w:t>。校验规则与新增一致。</w:t>
              </w:r>
            </w:ins>
          </w:p>
          <w:p w14:paraId="7D4A1456" w14:textId="48AD8BB9" w:rsidR="00B7510A" w:rsidRDefault="00E44F7C" w:rsidP="00950A98">
            <w:pPr>
              <w:pStyle w:val="aff1"/>
              <w:ind w:left="36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78" w:author="zhang ling" w:date="2021-04-21T22:33:00Z"/>
              </w:rPr>
            </w:pPr>
            <w:r>
              <w:rPr>
                <w:noProof/>
              </w:rPr>
              <w:drawing>
                <wp:inline distT="0" distB="0" distL="0" distR="0" wp14:anchorId="44D609F4" wp14:editId="55F8FC38">
                  <wp:extent cx="3247411" cy="2836984"/>
                  <wp:effectExtent l="0" t="0" r="0" b="1905"/>
                  <wp:docPr id="492" name="图片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124" cy="2845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B2127" w14:textId="77777777" w:rsidR="00B7510A" w:rsidRPr="00202739" w:rsidRDefault="00B7510A">
            <w:pPr>
              <w:pStyle w:val="3-"/>
              <w:numPr>
                <w:ilvl w:val="0"/>
                <w:numId w:val="0"/>
              </w:numPr>
              <w:ind w:left="57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79" w:author="zhang ling" w:date="2021-04-21T23:08:00Z"/>
                <w:b/>
                <w:bCs/>
                <w:rPrChange w:id="280" w:author="zhang ling" w:date="2021-04-21T23:12:00Z">
                  <w:rPr>
                    <w:ins w:id="281" w:author="zhang ling" w:date="2021-04-21T23:08:00Z"/>
                  </w:rPr>
                </w:rPrChange>
              </w:rPr>
              <w:pPrChange w:id="282" w:author="zhang ling" w:date="2021-04-21T23:12:00Z">
                <w:pPr>
                  <w:pStyle w:val="3-"/>
                  <w:numPr>
                    <w:numId w:val="216"/>
                  </w:numPr>
                  <w:ind w:leftChars="0" w:left="0" w:right="18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283" w:author="zhang ling" w:date="2021-04-21T23:05:00Z">
              <w:r w:rsidRPr="00202739">
                <w:rPr>
                  <w:rFonts w:hint="eastAsia"/>
                  <w:b/>
                  <w:bCs/>
                  <w:rPrChange w:id="284" w:author="zhang ling" w:date="2021-04-21T23:12:00Z">
                    <w:rPr>
                      <w:rFonts w:hint="eastAsia"/>
                    </w:rPr>
                  </w:rPrChange>
                </w:rPr>
                <w:t>格式：行号：【具体行号】，</w:t>
              </w:r>
            </w:ins>
            <w:ins w:id="285" w:author="zhang ling" w:date="2021-04-21T23:06:00Z">
              <w:r w:rsidRPr="00202739">
                <w:rPr>
                  <w:rFonts w:hint="eastAsia"/>
                  <w:b/>
                  <w:bCs/>
                  <w:rPrChange w:id="286" w:author="zhang ling" w:date="2021-04-21T23:12:00Z">
                    <w:rPr>
                      <w:rFonts w:hint="eastAsia"/>
                    </w:rPr>
                  </w:rPrChange>
                </w:rPr>
                <w:t>【异常</w:t>
              </w:r>
            </w:ins>
            <w:ins w:id="287" w:author="zhang ling" w:date="2021-04-21T23:07:00Z">
              <w:r w:rsidRPr="00202739">
                <w:rPr>
                  <w:rFonts w:hint="eastAsia"/>
                  <w:b/>
                  <w:bCs/>
                  <w:rPrChange w:id="288" w:author="zhang ling" w:date="2021-04-21T23:12:00Z">
                    <w:rPr>
                      <w:rFonts w:hint="eastAsia"/>
                    </w:rPr>
                  </w:rPrChange>
                </w:rPr>
                <w:t>提示信息</w:t>
              </w:r>
            </w:ins>
            <w:ins w:id="289" w:author="zhang ling" w:date="2021-04-21T23:06:00Z">
              <w:r w:rsidRPr="00202739">
                <w:rPr>
                  <w:rFonts w:hint="eastAsia"/>
                  <w:b/>
                  <w:bCs/>
                  <w:rPrChange w:id="290" w:author="zhang ling" w:date="2021-04-21T23:12:00Z">
                    <w:rPr>
                      <w:rFonts w:hint="eastAsia"/>
                    </w:rPr>
                  </w:rPrChange>
                </w:rPr>
                <w:t>】</w:t>
              </w:r>
            </w:ins>
          </w:p>
          <w:p w14:paraId="46339D06" w14:textId="77777777" w:rsidR="00B7510A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291" w:author="zhang ling" w:date="2021-04-21T23:07:00Z">
              <w:r>
                <w:rPr>
                  <w:rFonts w:hint="eastAsia"/>
                </w:rPr>
                <w:t>如果字段为必填项，但是</w:t>
              </w:r>
            </w:ins>
            <w:ins w:id="292" w:author="zhang ling" w:date="2021-04-21T23:08:00Z">
              <w:r>
                <w:rPr>
                  <w:rFonts w:hint="eastAsia"/>
                </w:rPr>
                <w:t>文件中未填写，则提示：【字段名】</w:t>
              </w:r>
            </w:ins>
            <w:ins w:id="293" w:author="zhang ling" w:date="2021-04-22T18:30:00Z">
              <w:r>
                <w:rPr>
                  <w:rFonts w:hint="eastAsia"/>
                </w:rPr>
                <w:t>不允许为空</w:t>
              </w:r>
            </w:ins>
          </w:p>
          <w:p w14:paraId="451BD070" w14:textId="77777777" w:rsidR="00B7510A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294" w:author="zhang ling" w:date="2021-04-21T23:08:00Z">
              <w:r>
                <w:rPr>
                  <w:rFonts w:hint="eastAsia"/>
                </w:rPr>
                <w:t>如果字段内容</w:t>
              </w:r>
            </w:ins>
            <w:ins w:id="295" w:author="zhang ling" w:date="2021-04-21T23:09:00Z">
              <w:r>
                <w:rPr>
                  <w:rFonts w:hint="eastAsia"/>
                </w:rPr>
                <w:t>不符合校验规则，则提示：【字段名】</w:t>
              </w:r>
            </w:ins>
            <w:ins w:id="296" w:author="zhang ling" w:date="2021-04-21T23:10:00Z">
              <w:r>
                <w:rPr>
                  <w:rFonts w:hint="eastAsia"/>
                </w:rPr>
                <w:t>填写异常</w:t>
              </w:r>
            </w:ins>
          </w:p>
          <w:p w14:paraId="571829AF" w14:textId="73B3B586" w:rsidR="00B7510A" w:rsidRPr="00D81AE5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97" w:author="zhang ling" w:date="2021-04-22T16:53:00Z"/>
              </w:rPr>
            </w:pPr>
            <w:ins w:id="298" w:author="zhang ling" w:date="2021-04-22T17:05:00Z">
              <w:r>
                <w:rPr>
                  <w:rFonts w:hint="eastAsia"/>
                </w:rPr>
                <w:t>如果</w:t>
              </w:r>
            </w:ins>
            <w:ins w:id="299" w:author="zhang ling" w:date="2021-04-22T17:06:00Z">
              <w:r>
                <w:rPr>
                  <w:rFonts w:hint="eastAsia"/>
                </w:rPr>
                <w:t>所属网关设备</w:t>
              </w:r>
            </w:ins>
            <w:r w:rsidR="00E44F7C">
              <w:rPr>
                <w:rFonts w:hint="eastAsia"/>
              </w:rPr>
              <w:t>序列号</w:t>
            </w:r>
            <w:ins w:id="300" w:author="zhang ling" w:date="2021-04-22T17:07:00Z">
              <w:r>
                <w:rPr>
                  <w:rFonts w:hint="eastAsia"/>
                </w:rPr>
                <w:t>在</w:t>
              </w:r>
            </w:ins>
            <w:r w:rsidR="00E44F7C">
              <w:rPr>
                <w:rFonts w:hint="eastAsia"/>
              </w:rPr>
              <w:t>租户</w:t>
            </w:r>
            <w:ins w:id="301" w:author="zhang ling" w:date="2021-04-22T17:07:00Z">
              <w:r>
                <w:rPr>
                  <w:rFonts w:hint="eastAsia"/>
                </w:rPr>
                <w:t>中不存在，则提示：所属网关设备</w:t>
              </w:r>
            </w:ins>
            <w:r w:rsidR="00E44F7C">
              <w:rPr>
                <w:rFonts w:hint="eastAsia"/>
              </w:rPr>
              <w:t>序列号</w:t>
            </w:r>
            <w:ins w:id="302" w:author="zhang ling" w:date="2021-04-22T17:07:00Z">
              <w:r>
                <w:rPr>
                  <w:rFonts w:hint="eastAsia"/>
                </w:rPr>
                <w:t>不存在</w:t>
              </w:r>
            </w:ins>
          </w:p>
          <w:p w14:paraId="550405F9" w14:textId="79845295" w:rsidR="00B7510A" w:rsidRPr="00C871CE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303" w:author="zhang ling" w:date="2021-04-22T16:51:00Z">
              <w:r>
                <w:rPr>
                  <w:rFonts w:hint="eastAsia"/>
                </w:rPr>
                <w:t>如果</w:t>
              </w:r>
            </w:ins>
            <w:ins w:id="304" w:author="zhang ling" w:date="2021-04-22T16:52:00Z">
              <w:r>
                <w:rPr>
                  <w:rFonts w:hint="eastAsia"/>
                </w:rPr>
                <w:t>导入文件中</w:t>
              </w:r>
            </w:ins>
            <w:ins w:id="305" w:author="zhang ling" w:date="2021-04-22T16:53:00Z">
              <w:r>
                <w:rPr>
                  <w:rFonts w:hint="eastAsia"/>
                </w:rPr>
                <w:t>物理位置编码在</w:t>
              </w:r>
            </w:ins>
            <w:r w:rsidR="00E44F7C">
              <w:rPr>
                <w:rFonts w:hint="eastAsia"/>
              </w:rPr>
              <w:t>租户中</w:t>
            </w:r>
            <w:ins w:id="306" w:author="zhang ling" w:date="2021-04-22T16:53:00Z">
              <w:r>
                <w:rPr>
                  <w:rFonts w:hint="eastAsia"/>
                </w:rPr>
                <w:t>不存在，则提示：物理位置编码不存在</w:t>
              </w:r>
            </w:ins>
          </w:p>
          <w:p w14:paraId="166614C6" w14:textId="3D7E5D1D" w:rsidR="00B7510A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07" w:author="zhang ling" w:date="2021-04-23T11:10:00Z"/>
              </w:rPr>
            </w:pPr>
            <w:ins w:id="308" w:author="zhang ling" w:date="2021-04-22T14:11:00Z">
              <w:r>
                <w:rPr>
                  <w:rFonts w:hint="eastAsia"/>
                </w:rPr>
                <w:t>如果</w:t>
              </w:r>
            </w:ins>
            <w:ins w:id="309" w:author="zhang ling" w:date="2021-04-22T16:48:00Z">
              <w:r>
                <w:rPr>
                  <w:rFonts w:hint="eastAsia"/>
                </w:rPr>
                <w:t>产品</w:t>
              </w:r>
            </w:ins>
            <w:ins w:id="310" w:author="zhang ling" w:date="2021-04-22T14:11:00Z">
              <w:r>
                <w:rPr>
                  <w:rFonts w:hint="eastAsia"/>
                </w:rPr>
                <w:t>型号标识符在</w:t>
              </w:r>
            </w:ins>
            <w:r w:rsidR="00E44F7C">
              <w:rPr>
                <w:rFonts w:hint="eastAsia"/>
              </w:rPr>
              <w:t>租户中</w:t>
            </w:r>
            <w:ins w:id="311" w:author="zhang ling" w:date="2021-04-22T14:12:00Z">
              <w:r>
                <w:rPr>
                  <w:rFonts w:hint="eastAsia"/>
                </w:rPr>
                <w:t>不存在，则提示：</w:t>
              </w:r>
            </w:ins>
            <w:ins w:id="312" w:author="zhang ling" w:date="2021-04-22T16:48:00Z">
              <w:r>
                <w:rPr>
                  <w:rFonts w:hint="eastAsia"/>
                </w:rPr>
                <w:t>产品</w:t>
              </w:r>
            </w:ins>
            <w:ins w:id="313" w:author="zhang ling" w:date="2021-04-22T14:12:00Z">
              <w:r>
                <w:rPr>
                  <w:rFonts w:hint="eastAsia"/>
                </w:rPr>
                <w:t>型号标识符不存在</w:t>
              </w:r>
            </w:ins>
          </w:p>
          <w:p w14:paraId="6537B84F" w14:textId="431BAFCD" w:rsidR="00B7510A" w:rsidRDefault="00B7510A" w:rsidP="00950A98">
            <w:pPr>
              <w:pStyle w:val="3-"/>
              <w:numPr>
                <w:ilvl w:val="0"/>
                <w:numId w:val="219"/>
              </w:numPr>
              <w:ind w:leftChars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14" w:author="zhang ling" w:date="2021-05-18T20:51:00Z"/>
              </w:rPr>
            </w:pPr>
            <w:ins w:id="315" w:author="zhang ling" w:date="2021-04-23T11:10:00Z">
              <w:r>
                <w:rPr>
                  <w:rFonts w:hint="eastAsia"/>
                </w:rPr>
                <w:t>如果</w:t>
              </w:r>
            </w:ins>
            <w:ins w:id="316" w:author="zhang ling" w:date="2021-04-23T11:11:00Z">
              <w:r>
                <w:rPr>
                  <w:rFonts w:hint="eastAsia"/>
                </w:rPr>
                <w:t>导入设备在相关产品下已存在，则提示：【</w:t>
              </w:r>
            </w:ins>
            <w:r w:rsidR="00E44F7C">
              <w:rPr>
                <w:rFonts w:hint="eastAsia"/>
              </w:rPr>
              <w:t>设备序列号</w:t>
            </w:r>
            <w:ins w:id="317" w:author="zhang ling" w:date="2021-04-23T11:11:00Z">
              <w:r>
                <w:rPr>
                  <w:rFonts w:hint="eastAsia"/>
                </w:rPr>
                <w:t>】</w:t>
              </w:r>
            </w:ins>
            <w:ins w:id="318" w:author="zhang ling" w:date="2021-04-23T11:12:00Z">
              <w:r>
                <w:rPr>
                  <w:rFonts w:hint="eastAsia"/>
                </w:rPr>
                <w:t>已存在</w:t>
              </w:r>
            </w:ins>
            <w:ins w:id="319" w:author="zhang ling" w:date="2021-05-18T20:36:00Z">
              <w:r>
                <w:rPr>
                  <w:rFonts w:hint="eastAsia"/>
                </w:rPr>
                <w:t>。</w:t>
              </w:r>
            </w:ins>
          </w:p>
          <w:p w14:paraId="037D0907" w14:textId="08B8850E" w:rsidR="00B7510A" w:rsidRDefault="00B7510A" w:rsidP="00E44F7C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9D50CB4" w14:textId="02D8A920" w:rsidR="00E44F7C" w:rsidRPr="00D135E1" w:rsidRDefault="00E44F7C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0" w:author="zhang ling" w:date="2021-04-22T16:57:00Z"/>
              </w:rPr>
              <w:pPrChange w:id="321" w:author="zhang ling" w:date="2021-04-23T11:10:00Z">
                <w:pPr>
                  <w:pStyle w:val="aff1"/>
                  <w:ind w:left="360" w:right="18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hint="eastAsia"/>
              </w:rPr>
              <w:t>点击：</w:t>
            </w:r>
            <w:r w:rsidRPr="00E44F7C">
              <w:rPr>
                <w:rFonts w:hint="eastAsia"/>
                <w:color w:val="00B0F0"/>
                <w:u w:val="single"/>
              </w:rPr>
              <w:t>下载错误数据</w:t>
            </w:r>
            <w:r w:rsidRPr="00E44F7C">
              <w:rPr>
                <w:rFonts w:hint="eastAsia"/>
                <w:color w:val="000000" w:themeColor="text1"/>
              </w:rPr>
              <w:t>按钮，下载导入的设备清单，并在模板字段后一列显示每行数据的错误原因</w:t>
            </w:r>
            <w:r>
              <w:rPr>
                <w:rFonts w:hint="eastAsia"/>
                <w:color w:val="000000" w:themeColor="text1"/>
              </w:rPr>
              <w:t>。</w:t>
            </w:r>
          </w:p>
          <w:p w14:paraId="6ED01533" w14:textId="77777777" w:rsidR="00B7510A" w:rsidRDefault="00B7510A">
            <w:pPr>
              <w:pStyle w:val="aff1"/>
              <w:ind w:leftChars="0" w:left="0"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2" w:author="zhang ling" w:date="2021-04-23T09:54:00Z"/>
              </w:rPr>
              <w:pPrChange w:id="323" w:author="zhang ling" w:date="2021-04-23T09:57:00Z">
                <w:pPr>
                  <w:pStyle w:val="aff1"/>
                  <w:ind w:left="360" w:right="18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24" w:author="zhang ling" w:date="2021-04-22T16:57:00Z">
              <w:r>
                <w:rPr>
                  <w:rFonts w:hint="eastAsia"/>
                </w:rPr>
                <w:t>注意：</w:t>
              </w:r>
            </w:ins>
          </w:p>
          <w:p w14:paraId="3FCA468E" w14:textId="2BA38320" w:rsidR="00B7510A" w:rsidRDefault="00B7510A">
            <w:pPr>
              <w:pStyle w:val="aff1"/>
              <w:ind w:leftChars="0" w:left="0" w:right="180" w:firstLineChars="200" w:firstLine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25" w:author="zhang ling" w:date="2021-04-23T09:54:00Z"/>
              </w:rPr>
              <w:pPrChange w:id="326" w:author="zhang ling" w:date="2021-04-23T09:57:00Z">
                <w:pPr>
                  <w:pStyle w:val="aff1"/>
                  <w:ind w:left="360" w:right="18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27" w:author="zhang ling" w:date="2021-04-22T16:56:00Z">
              <w:r>
                <w:rPr>
                  <w:rFonts w:hint="eastAsia"/>
                </w:rPr>
                <w:t>导入</w:t>
              </w:r>
            </w:ins>
            <w:ins w:id="328" w:author="zhang ling" w:date="2021-04-22T16:57:00Z">
              <w:r>
                <w:rPr>
                  <w:rFonts w:hint="eastAsia"/>
                </w:rPr>
                <w:t>某个</w:t>
              </w:r>
            </w:ins>
            <w:ins w:id="329" w:author="zhang ling" w:date="2021-04-22T16:56:00Z">
              <w:r>
                <w:rPr>
                  <w:rFonts w:hint="eastAsia"/>
                </w:rPr>
                <w:t>产品的设备信息</w:t>
              </w:r>
            </w:ins>
            <w:ins w:id="330" w:author="zhang ling" w:date="2021-04-22T16:57:00Z">
              <w:r>
                <w:rPr>
                  <w:rFonts w:hint="eastAsia"/>
                </w:rPr>
                <w:t>时</w:t>
              </w:r>
            </w:ins>
            <w:ins w:id="331" w:author="zhang ling" w:date="2021-04-22T16:56:00Z">
              <w:r>
                <w:rPr>
                  <w:rFonts w:hint="eastAsia"/>
                </w:rPr>
                <w:t>，只需校验</w:t>
              </w:r>
            </w:ins>
            <w:ins w:id="332" w:author="zhang ling" w:date="2021-04-22T17:00:00Z">
              <w:r>
                <w:rPr>
                  <w:rFonts w:hint="eastAsia"/>
                </w:rPr>
                <w:t>产品相对应</w:t>
              </w:r>
            </w:ins>
            <w:ins w:id="333" w:author="zhang ling" w:date="2021-04-22T16:56:00Z">
              <w:r>
                <w:rPr>
                  <w:rFonts w:hint="eastAsia"/>
                </w:rPr>
                <w:t>的</w:t>
              </w:r>
            </w:ins>
            <w:ins w:id="334" w:author="zhang ling" w:date="2021-04-22T17:00:00Z">
              <w:r>
                <w:rPr>
                  <w:rFonts w:hint="eastAsia"/>
                </w:rPr>
                <w:t>设备基础</w:t>
              </w:r>
            </w:ins>
            <w:r w:rsidR="00D6678A">
              <w:rPr>
                <w:rFonts w:hint="eastAsia"/>
              </w:rPr>
              <w:t>，</w:t>
            </w:r>
            <w:ins w:id="335" w:author="zhang ling" w:date="2021-04-22T17:00:00Z">
              <w:r>
                <w:rPr>
                  <w:rFonts w:hint="eastAsia"/>
                </w:rPr>
                <w:t>属性</w:t>
              </w:r>
            </w:ins>
            <w:r w:rsidR="00D6678A">
              <w:rPr>
                <w:rFonts w:hint="eastAsia"/>
              </w:rPr>
              <w:t>型号信息</w:t>
            </w:r>
            <w:ins w:id="336" w:author="zhang ling" w:date="2021-04-22T16:59:00Z">
              <w:r>
                <w:rPr>
                  <w:rFonts w:hint="eastAsia"/>
                </w:rPr>
                <w:t>，其他</w:t>
              </w:r>
            </w:ins>
            <w:r w:rsidR="00D6678A">
              <w:rPr>
                <w:rFonts w:hint="eastAsia"/>
              </w:rPr>
              <w:t>非必填</w:t>
            </w:r>
            <w:ins w:id="337" w:author="zhang ling" w:date="2021-04-22T17:00:00Z">
              <w:r>
                <w:rPr>
                  <w:rFonts w:hint="eastAsia"/>
                </w:rPr>
                <w:t>字段</w:t>
              </w:r>
            </w:ins>
            <w:r w:rsidR="00D6678A">
              <w:rPr>
                <w:rFonts w:hint="eastAsia"/>
              </w:rPr>
              <w:t>不填写就</w:t>
            </w:r>
            <w:ins w:id="338" w:author="zhang ling" w:date="2021-04-22T17:00:00Z">
              <w:r>
                <w:rPr>
                  <w:rFonts w:hint="eastAsia"/>
                </w:rPr>
                <w:t>不做校验</w:t>
              </w:r>
            </w:ins>
            <w:ins w:id="339" w:author="zhang ling" w:date="2021-04-22T17:01:00Z">
              <w:r>
                <w:rPr>
                  <w:rFonts w:hint="eastAsia"/>
                </w:rPr>
                <w:t>，</w:t>
              </w:r>
            </w:ins>
            <w:r w:rsidR="00D6678A">
              <w:rPr>
                <w:rFonts w:hint="eastAsia"/>
              </w:rPr>
              <w:t>填写则按字段限制校验</w:t>
            </w:r>
            <w:ins w:id="340" w:author="李 国秀" w:date="2021-05-19T14:41:00Z">
              <w:r>
                <w:rPr>
                  <w:rFonts w:hint="eastAsia"/>
                </w:rPr>
                <w:t>。</w:t>
              </w:r>
            </w:ins>
            <w:ins w:id="341" w:author="zhang ling" w:date="2021-04-22T17:01:00Z">
              <w:del w:id="342" w:author="李 国秀" w:date="2021-05-19T14:38:00Z">
                <w:r w:rsidDel="00861636">
                  <w:rPr>
                    <w:rFonts w:hint="eastAsia"/>
                  </w:rPr>
                  <w:delText>。</w:delText>
                </w:r>
              </w:del>
            </w:ins>
          </w:p>
          <w:p w14:paraId="4E018755" w14:textId="77777777" w:rsidR="00B7510A" w:rsidRPr="00C871CE" w:rsidRDefault="00B7510A">
            <w:pPr>
              <w:pStyle w:val="aff1"/>
              <w:ind w:leftChars="0" w:left="0" w:right="180" w:firstLineChars="200" w:firstLine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343" w:author="zhang ling" w:date="2021-04-23T09:57:00Z">
                <w:pPr>
                  <w:pStyle w:val="3-"/>
                  <w:numPr>
                    <w:numId w:val="208"/>
                  </w:numPr>
                  <w:ind w:leftChars="0" w:left="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344" w:author="zhang ling" w:date="2021-04-23T09:55:00Z">
              <w:r>
                <w:rPr>
                  <w:rFonts w:hint="eastAsia"/>
                </w:rPr>
                <w:t>物理位置编码未填写则默认导入根节点下</w:t>
              </w:r>
            </w:ins>
            <w:ins w:id="345" w:author="zhang ling" w:date="2021-04-23T09:57:00Z">
              <w:r>
                <w:rPr>
                  <w:rFonts w:hint="eastAsia"/>
                </w:rPr>
                <w:t>；</w:t>
              </w:r>
            </w:ins>
            <w:ins w:id="346" w:author="zhang ling" w:date="2021-04-23T09:55:00Z">
              <w:r>
                <w:rPr>
                  <w:rFonts w:hint="eastAsia"/>
                </w:rPr>
                <w:t>如果</w:t>
              </w:r>
            </w:ins>
            <w:ins w:id="347" w:author="zhang ling" w:date="2021-04-23T09:56:00Z">
              <w:r>
                <w:rPr>
                  <w:rFonts w:hint="eastAsia"/>
                </w:rPr>
                <w:t>有填写则通过校验后，导入到相应节点下。</w:t>
              </w:r>
            </w:ins>
          </w:p>
        </w:tc>
      </w:tr>
      <w:tr w:rsidR="00B7510A" w14:paraId="214BC922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98FF643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批量导出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2E75AD6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48" w:author="zhang ling" w:date="2021-04-21T20:40:00Z"/>
              </w:rPr>
            </w:pPr>
            <w:ins w:id="349" w:author="zhang ling" w:date="2021-04-20T20:16:00Z">
              <w:r>
                <w:rPr>
                  <w:rFonts w:hint="eastAsia"/>
                </w:rPr>
                <w:t>点击【更多】按钮，选择批量导出，下载选中产品下所有设备的设备基础信息</w:t>
              </w:r>
            </w:ins>
            <w:ins w:id="350" w:author="zhang ling" w:date="2021-05-19T09:54:00Z">
              <w:r>
                <w:rPr>
                  <w:rFonts w:hint="eastAsia"/>
                </w:rPr>
                <w:t>、</w:t>
              </w:r>
            </w:ins>
            <w:ins w:id="351" w:author="zhang ling" w:date="2021-04-20T20:16:00Z">
              <w:r>
                <w:rPr>
                  <w:rFonts w:hint="eastAsia"/>
                </w:rPr>
                <w:t>静态属性</w:t>
              </w:r>
            </w:ins>
            <w:ins w:id="352" w:author="zhang ling" w:date="2021-05-19T09:55:00Z">
              <w:r>
                <w:rPr>
                  <w:rFonts w:hint="eastAsia"/>
                </w:rPr>
                <w:t>以及扩展属性</w:t>
              </w:r>
            </w:ins>
            <w:ins w:id="353" w:author="李 国秀" w:date="2021-05-24T09:52:00Z">
              <w:r>
                <w:rPr>
                  <w:rFonts w:hint="eastAsia"/>
                </w:rPr>
                <w:t>，包括属性的标识符，导出</w:t>
              </w:r>
            </w:ins>
            <w:ins w:id="354" w:author="李 国秀" w:date="2021-05-24T09:53:00Z">
              <w:r>
                <w:rPr>
                  <w:rFonts w:hint="eastAsia"/>
                </w:rPr>
                <w:t>属性根据根据属性标识符</w:t>
              </w:r>
            </w:ins>
            <w:ins w:id="355" w:author="李 国秀" w:date="2021-05-24T09:54:00Z">
              <w:r>
                <w:rPr>
                  <w:rFonts w:hint="eastAsia"/>
                </w:rPr>
                <w:t>区别属性字段</w:t>
              </w:r>
            </w:ins>
            <w:ins w:id="356" w:author="zhang ling" w:date="2021-04-20T20:16:00Z">
              <w:r>
                <w:rPr>
                  <w:rFonts w:hint="eastAsia"/>
                </w:rPr>
                <w:t>。</w:t>
              </w:r>
            </w:ins>
          </w:p>
          <w:p w14:paraId="009465D7" w14:textId="77777777" w:rsidR="00B7510A" w:rsidRDefault="00B7510A">
            <w:pPr>
              <w:pStyle w:val="2-"/>
              <w:numPr>
                <w:ilvl w:val="0"/>
                <w:numId w:val="218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57" w:author="zhang ling" w:date="2021-04-22T15:54:00Z"/>
              </w:rPr>
              <w:pPrChange w:id="358" w:author="zhang ling" w:date="2021-04-22T15:5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359" w:author="zhang ling" w:date="2021-04-21T20:40:00Z">
              <w:r>
                <w:rPr>
                  <w:rFonts w:hint="eastAsia"/>
                </w:rPr>
                <w:t>导出文件的名称为对应的产品名称。</w:t>
              </w:r>
            </w:ins>
          </w:p>
          <w:p w14:paraId="4C923D70" w14:textId="3E115889" w:rsidR="00B7510A" w:rsidRPr="0091349D" w:rsidRDefault="00D6678A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pPrChange w:id="360" w:author="zhang ling" w:date="2021-04-22T16:42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rPr>
                <w:rFonts w:hint="eastAsia"/>
              </w:rPr>
              <w:lastRenderedPageBreak/>
              <w:t>导出设备清单列表表头字段就是设备列表页面所见字段。</w:t>
            </w:r>
          </w:p>
        </w:tc>
      </w:tr>
      <w:tr w:rsidR="00B7510A" w14:paraId="2BEF058D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660BCF9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批量删除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83E91DE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勾选中表格行前方的勾选项后，点击【更多】按钮，选择批量删除。弹出删除确认窗口。</w:t>
            </w:r>
          </w:p>
          <w:p w14:paraId="736EE3B0" w14:textId="13EBDB52" w:rsidR="00B7510A" w:rsidRDefault="00E849AB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4991F5" wp14:editId="5371548C">
                  <wp:extent cx="1524000" cy="1285875"/>
                  <wp:effectExtent l="0" t="0" r="0" b="9525"/>
                  <wp:docPr id="494" name="图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1C250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2835C7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当删除的为网关设备时，提示用户：确定删除当前网关设备吗？</w:t>
            </w:r>
          </w:p>
          <w:p w14:paraId="63A3EE68" w14:textId="50949984" w:rsidR="00B7510A" w:rsidRPr="00C34FB4" w:rsidRDefault="00D9105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FD242B4" wp14:editId="0978615B">
                  <wp:extent cx="2819400" cy="1587866"/>
                  <wp:effectExtent l="0" t="0" r="0" b="0"/>
                  <wp:docPr id="502" name="图片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527" cy="159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DEF37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后台将当前网关设备及关联网关子设备进行删除。删除设备后按照所有删除规则将关联的功能内容进行删除/停用。</w:t>
            </w:r>
          </w:p>
          <w:p w14:paraId="601281D3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10B5471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6AB35641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点击确认后。上方弹窗提示：设备删除成功</w:t>
            </w:r>
          </w:p>
          <w:p w14:paraId="7D00E855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26DDF439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如果没有勾选情况下，点击批量删除，上方提示：请先在表格中勾选</w:t>
            </w:r>
          </w:p>
        </w:tc>
      </w:tr>
      <w:tr w:rsidR="00B7510A" w14:paraId="31A651DC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4FBDD4D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编辑设备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D65B919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点击表格中操作栏下方的【编辑】按钮，弹出删除确认窗口。</w:t>
            </w:r>
          </w:p>
          <w:p w14:paraId="227AE407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1" w:author="zhang ling" w:date="2021-05-14T17:04:00Z"/>
              </w:rPr>
            </w:pPr>
            <w:r w:rsidRPr="009335DB">
              <w:rPr>
                <w:noProof/>
              </w:rPr>
              <w:drawing>
                <wp:inline distT="0" distB="0" distL="0" distR="0" wp14:anchorId="211F7497" wp14:editId="4EC88F09">
                  <wp:extent cx="1878227" cy="1167808"/>
                  <wp:effectExtent l="0" t="0" r="1905" b="635"/>
                  <wp:docPr id="347" name="图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809" cy="119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AA241" w14:textId="19D0242D" w:rsidR="00B7510A" w:rsidRDefault="00E849AB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61089B1A" wp14:editId="4FC19E02">
                  <wp:extent cx="2790497" cy="3018692"/>
                  <wp:effectExtent l="0" t="0" r="0" b="0"/>
                  <wp:docPr id="495" name="图片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212" cy="302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F7CEA" w14:textId="1CDD4F61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2" w:author="zhang ling" w:date="2021-05-14T17:03:00Z"/>
              </w:rPr>
            </w:pPr>
            <w:r>
              <w:rPr>
                <w:rFonts w:hint="eastAsia"/>
              </w:rPr>
              <w:t>除了设备</w:t>
            </w:r>
            <w:r w:rsidR="00E849AB">
              <w:rPr>
                <w:rFonts w:hint="eastAsia"/>
              </w:rPr>
              <w:t>序列号</w:t>
            </w:r>
            <w:r>
              <w:rPr>
                <w:rFonts w:hint="eastAsia"/>
              </w:rPr>
              <w:t>不允许修改后，其他都允许修改。下方所有的字段限制与新增时一致。</w:t>
            </w:r>
          </w:p>
          <w:p w14:paraId="488501E4" w14:textId="77777777" w:rsidR="00B7510A" w:rsidRDefault="00B7510A" w:rsidP="00E849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7510A" w14:paraId="5B7756DF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49F2A14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删除设备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91E3434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点击表格中操作栏下方的【删除】按钮，弹出删除确认窗口。</w:t>
            </w:r>
          </w:p>
          <w:p w14:paraId="16C5A129" w14:textId="6161C149" w:rsidR="00B7510A" w:rsidRDefault="00D9105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410986" wp14:editId="20174B20">
                  <wp:extent cx="1971675" cy="1257300"/>
                  <wp:effectExtent l="0" t="0" r="9525" b="0"/>
                  <wp:docPr id="498" name="图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45585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当删除的为网关设备时，提示用户：确定删除当前网关设备吗？ 并提示其他信息，如弹窗所示。</w:t>
            </w:r>
          </w:p>
          <w:p w14:paraId="2511AEED" w14:textId="31610047" w:rsidR="00B7510A" w:rsidRDefault="00D9105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54698C" wp14:editId="26A2DF58">
                  <wp:extent cx="2397369" cy="1354805"/>
                  <wp:effectExtent l="0" t="0" r="3175" b="0"/>
                  <wp:docPr id="499" name="图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861" cy="136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08B3F" w14:textId="36C2815B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后台将当前网关设备及关联网关子设备进行删除。</w:t>
            </w:r>
          </w:p>
          <w:p w14:paraId="0DFF6F0F" w14:textId="77777777" w:rsidR="00B7510A" w:rsidRPr="00B002D6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B543DC3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09D214DF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点击确认后。上方弹窗提示：设备删除成功</w:t>
            </w:r>
          </w:p>
        </w:tc>
      </w:tr>
      <w:tr w:rsidR="00B7510A" w14:paraId="18299BA2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C4C9B22" w14:textId="77777777" w:rsidR="00B7510A" w:rsidRPr="00DB42F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DB42F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详细数据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1E80CF6" w14:textId="16C730BF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点击详细数据，上方弹出设备信息窗口；默认选中设备数据详情页面中的【</w:t>
            </w:r>
            <w:r w:rsidR="00D9105A">
              <w:rPr>
                <w:rFonts w:hint="eastAsia"/>
              </w:rPr>
              <w:t>基础信息</w:t>
            </w:r>
            <w:r>
              <w:rPr>
                <w:rFonts w:hint="eastAsia"/>
              </w:rPr>
              <w:t>】Tab</w:t>
            </w:r>
          </w:p>
          <w:p w14:paraId="6E46409C" w14:textId="6F822B5A" w:rsidR="00B7510A" w:rsidRPr="009335DB" w:rsidRDefault="00D9105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FC6026B" wp14:editId="1A57C446">
                  <wp:extent cx="2038350" cy="1247775"/>
                  <wp:effectExtent l="0" t="0" r="0" b="9525"/>
                  <wp:docPr id="501" name="图片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444C2E" w14:textId="77777777" w:rsidR="00B7510A" w:rsidRDefault="00B7510A" w:rsidP="00B7510A">
      <w:pPr>
        <w:pStyle w:val="aff1"/>
        <w:ind w:leftChars="0" w:left="0" w:right="180"/>
      </w:pPr>
    </w:p>
    <w:p w14:paraId="4A2B2846" w14:textId="77777777" w:rsidR="00B7510A" w:rsidRDefault="00B7510A" w:rsidP="00B7510A">
      <w:pPr>
        <w:pStyle w:val="aff1"/>
        <w:ind w:leftChars="0" w:left="0" w:right="180"/>
      </w:pPr>
    </w:p>
    <w:p w14:paraId="74B4DBAB" w14:textId="77777777" w:rsidR="00B7510A" w:rsidRDefault="00B7510A" w:rsidP="00B7510A">
      <w:pPr>
        <w:pStyle w:val="aff1"/>
        <w:ind w:leftChars="0" w:left="0" w:right="180"/>
      </w:pPr>
    </w:p>
    <w:p w14:paraId="595C31F2" w14:textId="77777777" w:rsidR="00B7510A" w:rsidRDefault="00B7510A" w:rsidP="00B7510A">
      <w:pPr>
        <w:pStyle w:val="5"/>
        <w:ind w:right="540"/>
      </w:pPr>
      <w:r>
        <w:rPr>
          <w:rFonts w:hint="eastAsia"/>
        </w:rPr>
        <w:t>设备信息</w:t>
      </w:r>
    </w:p>
    <w:p w14:paraId="40F4F073" w14:textId="3FD6F1B5" w:rsidR="00B7510A" w:rsidRDefault="00B7510A" w:rsidP="00B7510A">
      <w:del w:id="363" w:author="zhang ling" w:date="2021-05-17T16:25:00Z">
        <w:r w:rsidRPr="00A900BB" w:rsidDel="00BF388E">
          <w:rPr>
            <w:noProof/>
          </w:rPr>
          <w:drawing>
            <wp:inline distT="0" distB="0" distL="0" distR="0" wp14:anchorId="7701923A" wp14:editId="1253AD90">
              <wp:extent cx="6642100" cy="3061335"/>
              <wp:effectExtent l="0" t="0" r="0" b="0"/>
              <wp:docPr id="15" name="图片 15" descr="图形用户界面, 文本, 应用程序&#10;&#10;描述已自动生成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图片 15" descr="图形用户界面, 文本, 应用程序&#10;&#10;描述已自动生成"/>
                      <pic:cNvPicPr/>
                    </pic:nvPicPr>
                    <pic:blipFill>
                      <a:blip r:embed="rId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2100" cy="3061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 w:rsidR="008432B1" w:rsidRPr="008432B1">
        <w:rPr>
          <w:noProof/>
        </w:rPr>
        <w:t xml:space="preserve"> </w:t>
      </w:r>
      <w:r w:rsidR="00EA6916">
        <w:rPr>
          <w:noProof/>
        </w:rPr>
        <w:drawing>
          <wp:inline distT="0" distB="0" distL="0" distR="0" wp14:anchorId="340374D6" wp14:editId="07DC076B">
            <wp:extent cx="6642100" cy="4414520"/>
            <wp:effectExtent l="0" t="0" r="6350" b="5080"/>
            <wp:docPr id="457" name="图片 45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图形用户界面, 文本, 应用程序, 电子邮件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35F6" w14:textId="5CCD0893" w:rsidR="00B7510A" w:rsidRDefault="00B7510A" w:rsidP="00B7510A">
      <w:pPr>
        <w:pStyle w:val="af0"/>
      </w:pPr>
      <w:r>
        <w:rPr>
          <w:rFonts w:hint="eastAsia"/>
        </w:rPr>
        <w:t>图</w:t>
      </w:r>
      <w:r w:rsidR="005D19C7">
        <w:t>4</w:t>
      </w:r>
      <w:r>
        <w:t>.</w:t>
      </w:r>
      <w:r w:rsidR="005D19C7">
        <w:t>5</w:t>
      </w:r>
      <w:r>
        <w:t>.</w:t>
      </w:r>
      <w:r w:rsidR="005D19C7">
        <w:t>1</w:t>
      </w:r>
      <w:r>
        <w:t xml:space="preserve">.1-1 </w:t>
      </w:r>
      <w:r>
        <w:rPr>
          <w:rFonts w:hint="eastAsia"/>
        </w:rPr>
        <w:t>设备信息</w:t>
      </w:r>
    </w:p>
    <w:p w14:paraId="4F57CB19" w14:textId="77777777" w:rsidR="00B7510A" w:rsidRDefault="00B7510A" w:rsidP="00B7510A">
      <w:pPr>
        <w:pStyle w:val="5-"/>
      </w:pPr>
      <w:r>
        <w:rPr>
          <w:rFonts w:hint="eastAsia"/>
        </w:rPr>
        <w:t>页面说明</w:t>
      </w:r>
    </w:p>
    <w:p w14:paraId="761768C7" w14:textId="77777777" w:rsidR="00B7510A" w:rsidRDefault="00B7510A" w:rsidP="00B7510A">
      <w:pPr>
        <w:pStyle w:val="2-"/>
        <w:numPr>
          <w:ilvl w:val="0"/>
          <w:numId w:val="54"/>
        </w:numPr>
        <w:ind w:right="180"/>
      </w:pPr>
      <w:r>
        <w:rPr>
          <w:rFonts w:hint="eastAsia"/>
        </w:rPr>
        <w:t>交互说明</w:t>
      </w:r>
    </w:p>
    <w:p w14:paraId="7B1B8D4E" w14:textId="77777777" w:rsidR="00B7510A" w:rsidRPr="009814AC" w:rsidRDefault="00B7510A" w:rsidP="00B7510A">
      <w:pPr>
        <w:pStyle w:val="aff1"/>
        <w:ind w:left="360" w:right="180"/>
      </w:pPr>
      <w:r>
        <w:rPr>
          <w:rFonts w:hint="eastAsia"/>
        </w:rPr>
        <w:t>点击设备管理页面的【详细数据】按钮后弹出弹窗。打开当前弹窗时，信息展示区域播放加载动画，窗口中分为多个tab切换。切换后，展示区域播放加载动画。</w:t>
      </w:r>
    </w:p>
    <w:p w14:paraId="6B08E2A4" w14:textId="77777777" w:rsidR="00B7510A" w:rsidRDefault="00B7510A" w:rsidP="00B7510A">
      <w:pPr>
        <w:pStyle w:val="2-"/>
        <w:ind w:right="180"/>
      </w:pPr>
      <w:r>
        <w:rPr>
          <w:rFonts w:hint="eastAsia"/>
        </w:rPr>
        <w:t>异常说明</w:t>
      </w:r>
    </w:p>
    <w:p w14:paraId="4EEBB0C7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静态属性为空时，展示空状态插画，文字：暂无静态属性。</w:t>
      </w:r>
    </w:p>
    <w:p w14:paraId="42E99E3B" w14:textId="77777777" w:rsidR="00B7510A" w:rsidRDefault="00B7510A" w:rsidP="00B7510A">
      <w:pPr>
        <w:pStyle w:val="aff1"/>
        <w:ind w:left="360" w:right="180"/>
      </w:pP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4B169DF1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7681268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0E96D283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1F8C9F20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DB602CA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设备基本信息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A95C9DD" w14:textId="5EB7D0F5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64" w:author="zhang ling" w:date="2021-05-14T17:36:00Z"/>
              </w:rPr>
            </w:pPr>
            <w:r w:rsidRPr="009B6E3D">
              <w:rPr>
                <w:rFonts w:hint="eastAsia"/>
              </w:rPr>
              <w:t>所有设备展现当前设备信息，网关子设备需展示所属网关</w:t>
            </w:r>
            <w:r w:rsidR="005D19C7">
              <w:rPr>
                <w:rFonts w:hint="eastAsia"/>
              </w:rPr>
              <w:t>.</w:t>
            </w:r>
          </w:p>
          <w:p w14:paraId="2F6DEBE4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65" w:author="zhang ling" w:date="2021-05-14T17:50:00Z"/>
              </w:rPr>
            </w:pPr>
            <w:r w:rsidRPr="009B6E3D">
              <w:rPr>
                <w:rFonts w:hint="eastAsia"/>
              </w:rPr>
              <w:t>其他基本信息设备都有。</w:t>
            </w:r>
          </w:p>
          <w:p w14:paraId="26FF640B" w14:textId="77777777" w:rsidR="00B7510A" w:rsidRPr="009B6E3D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>设备基本信息U</w:t>
            </w:r>
            <w:r w:rsidRPr="009B6E3D">
              <w:t>I</w:t>
            </w:r>
            <w:r w:rsidRPr="009B6E3D">
              <w:rPr>
                <w:rFonts w:hint="eastAsia"/>
              </w:rPr>
              <w:t>设定一个最长长度，超过这个长度时，用</w:t>
            </w:r>
            <w:r w:rsidRPr="009B6E3D">
              <w:t>…</w:t>
            </w:r>
            <w:r w:rsidRPr="009B6E3D">
              <w:rPr>
                <w:rFonts w:hint="eastAsia"/>
              </w:rPr>
              <w:t>省略。鼠标悬停时展现所有内容</w:t>
            </w:r>
          </w:p>
          <w:p w14:paraId="4527B662" w14:textId="40CEE87D" w:rsidR="00B7510A" w:rsidRPr="00BF388E" w:rsidRDefault="00B7510A" w:rsidP="005D19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 xml:space="preserve">设备基本信息为空时，用「 </w:t>
            </w:r>
            <w:r w:rsidRPr="009B6E3D">
              <w:t xml:space="preserve"> -  </w:t>
            </w:r>
            <w:r w:rsidRPr="009B6E3D">
              <w:rPr>
                <w:rFonts w:hint="eastAsia"/>
              </w:rPr>
              <w:t>」展示，前面两个空格。也可按照U</w:t>
            </w:r>
            <w:r w:rsidRPr="009B6E3D">
              <w:t>I</w:t>
            </w:r>
            <w:r w:rsidRPr="009B6E3D">
              <w:rPr>
                <w:rFonts w:hint="eastAsia"/>
              </w:rPr>
              <w:t>图实现。</w:t>
            </w:r>
          </w:p>
        </w:tc>
      </w:tr>
      <w:tr w:rsidR="00B7510A" w14:paraId="3DF0ED96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2AE0663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编辑信息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937FD5A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点击页面右侧的【编辑信息】按钮，可对信息进行编辑。</w:t>
            </w:r>
          </w:p>
          <w:p w14:paraId="13FF2311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编辑信息与设备管理编辑信息一致。包括弹窗内容。</w:t>
            </w:r>
          </w:p>
        </w:tc>
      </w:tr>
    </w:tbl>
    <w:p w14:paraId="5ED765FD" w14:textId="77777777" w:rsidR="00B7510A" w:rsidRDefault="00B7510A" w:rsidP="00B7510A"/>
    <w:p w14:paraId="0870743A" w14:textId="77777777" w:rsidR="00B7510A" w:rsidRDefault="00B7510A" w:rsidP="00B7510A"/>
    <w:p w14:paraId="5D279C53" w14:textId="77777777" w:rsidR="00B7510A" w:rsidRPr="00D12EC2" w:rsidRDefault="00B7510A" w:rsidP="00B7510A"/>
    <w:p w14:paraId="53A51263" w14:textId="79809FEA" w:rsidR="00B7510A" w:rsidRDefault="005D19C7" w:rsidP="00B7510A">
      <w:pPr>
        <w:pStyle w:val="5"/>
        <w:ind w:right="540"/>
      </w:pPr>
      <w:r>
        <w:rPr>
          <w:rFonts w:hint="eastAsia"/>
        </w:rPr>
        <w:lastRenderedPageBreak/>
        <w:t>上报属性</w:t>
      </w:r>
    </w:p>
    <w:p w14:paraId="7EBF51ED" w14:textId="4FE0AB38" w:rsidR="00B7510A" w:rsidRDefault="005D19C7" w:rsidP="00B7510A">
      <w:r>
        <w:rPr>
          <w:noProof/>
        </w:rPr>
        <w:drawing>
          <wp:inline distT="0" distB="0" distL="0" distR="0" wp14:anchorId="79155995" wp14:editId="59D15B93">
            <wp:extent cx="6642100" cy="4415790"/>
            <wp:effectExtent l="0" t="0" r="6350" b="3810"/>
            <wp:docPr id="527" name="图片 5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图形用户界面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FBDE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 xml:space="preserve">3.4.2.2-1 </w:t>
      </w:r>
      <w:r>
        <w:rPr>
          <w:rFonts w:hint="eastAsia"/>
        </w:rPr>
        <w:t>实时数据页面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51C346B1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62E93668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7D92DEB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0C3F2D84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B7BE897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实时数据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B96BF18" w14:textId="58E9E468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展示当前设备的</w:t>
            </w:r>
            <w:r w:rsidR="009C7673">
              <w:rPr>
                <w:rFonts w:hint="eastAsia"/>
              </w:rPr>
              <w:t>实时</w:t>
            </w:r>
            <w:r>
              <w:rPr>
                <w:rFonts w:hint="eastAsia"/>
              </w:rPr>
              <w:t>属性数据及数据更新时间</w:t>
            </w:r>
            <w:ins w:id="366" w:author="zhang ling" w:date="2021-04-21T23:23:00Z">
              <w:r>
                <w:rPr>
                  <w:rFonts w:hint="eastAsia"/>
                </w:rPr>
                <w:t>；</w:t>
              </w:r>
            </w:ins>
            <w:del w:id="367" w:author="zhang ling" w:date="2021-04-21T23:23:00Z">
              <w:r w:rsidDel="00831E39">
                <w:rPr>
                  <w:rFonts w:hint="eastAsia"/>
                </w:rPr>
                <w:delText>如果设备离线，那么则在该页面展示设备的离线时间字段；如果设备为在线状态，那么离线时间字段前端页面则不显示；设备如果没有在线过，则保持与设备管理列表的在线状态一致，在线状态显示为：离线，离线时间显示为「-」</w:delText>
              </w:r>
            </w:del>
          </w:p>
          <w:p w14:paraId="112DFE8C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C8AFA08" w14:textId="3942E2A3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按照</w:t>
            </w:r>
            <w:r w:rsidR="009C7673">
              <w:rPr>
                <w:rFonts w:hint="eastAsia"/>
              </w:rPr>
              <w:t>产品</w:t>
            </w:r>
            <w:r>
              <w:rPr>
                <w:rFonts w:hint="eastAsia"/>
              </w:rPr>
              <w:t>属性创建的顺序进行排列展示；</w:t>
            </w:r>
          </w:p>
          <w:p w14:paraId="6AA6CF15" w14:textId="1A2955AC" w:rsidR="009C7673" w:rsidRDefault="00B7510A" w:rsidP="009C7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动态属性中如果涉及到多层结构体的展示，</w:t>
            </w:r>
            <w:r w:rsidR="003C2BA8">
              <w:rPr>
                <w:rFonts w:hint="eastAsia"/>
              </w:rPr>
              <w:t>则使用点击按钮代替</w:t>
            </w:r>
            <w:r w:rsidR="009C7673">
              <w:rPr>
                <w:rFonts w:hint="eastAsia"/>
              </w:rPr>
              <w:t>；</w:t>
            </w:r>
          </w:p>
          <w:p w14:paraId="3EC86BBF" w14:textId="34FBFE31" w:rsidR="003C2BA8" w:rsidRPr="003C2BA8" w:rsidRDefault="003C2BA8" w:rsidP="009C7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点击弹窗显示当前参数的多层结构，结构里如果仍然存在多层级，则按照层级嵌套方式进行缩进展示，子级往后进行展示，如果层级过多，超出显示范围，则出现滚动条进行横向滚动；</w:t>
            </w:r>
          </w:p>
          <w:p w14:paraId="35723D88" w14:textId="77777777" w:rsidR="003C2BA8" w:rsidRDefault="003C2BA8" w:rsidP="009C7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  <w:p w14:paraId="239452F4" w14:textId="45DC9D15" w:rsidR="00B7510A" w:rsidRPr="002A18EC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368" w:author="zhang ling" w:date="2021-04-21T23:23:00Z">
              <w:r w:rsidRPr="00A27727">
                <w:t>设备离线后，设备详情数据页面-</w:t>
              </w:r>
            </w:ins>
            <w:r w:rsidR="009C7673">
              <w:rPr>
                <w:rFonts w:hint="eastAsia"/>
              </w:rPr>
              <w:t>上报属性Tab下的</w:t>
            </w:r>
            <w:ins w:id="369" w:author="zhang ling" w:date="2021-04-21T23:23:00Z">
              <w:r w:rsidRPr="00A27727">
                <w:t>实时数据的属性值显示为设备属性最近一次上报的属性值；如果设备没在线过，则应该显示「-」</w:t>
              </w:r>
              <w:r>
                <w:rPr>
                  <w:rFonts w:hint="eastAsia"/>
                </w:rPr>
                <w:t>。</w:t>
              </w:r>
            </w:ins>
            <w:del w:id="370" w:author="zhang ling" w:date="2021-04-21T23:23:00Z">
              <w:r w:rsidRPr="00A27727" w:rsidDel="00831E39">
                <w:delText>设备离线后，设备详情数据页面-实时数据Tab的属性值显示为设备属性最近一次上报的属性值；如果设备没在线过，则应该显示「-」</w:delText>
              </w:r>
              <w:r w:rsidDel="00831E39">
                <w:rPr>
                  <w:rFonts w:hint="eastAsia"/>
                </w:rPr>
                <w:delText>，且每个属性和参数结构也要展示出来。</w:delText>
              </w:r>
            </w:del>
          </w:p>
        </w:tc>
      </w:tr>
      <w:tr w:rsidR="00B7510A" w14:paraId="2E5C7C79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EC1D061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刷新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C64189E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>点击</w:t>
            </w:r>
            <w:r>
              <w:rPr>
                <w:rFonts w:hint="eastAsia"/>
              </w:rPr>
              <w:t>实时数据列表中右侧的【</w:t>
            </w:r>
            <w:r w:rsidRPr="009B6E3D">
              <w:rPr>
                <w:rFonts w:hint="eastAsia"/>
              </w:rPr>
              <w:t>刷新</w:t>
            </w:r>
            <w:r>
              <w:rPr>
                <w:rFonts w:hint="eastAsia"/>
              </w:rPr>
              <w:t>】</w:t>
            </w:r>
            <w:r w:rsidRPr="009B6E3D">
              <w:rPr>
                <w:rFonts w:hint="eastAsia"/>
              </w:rPr>
              <w:t>按钮，下方区域播放加载中动画，加载完成再展现内容。</w:t>
            </w:r>
          </w:p>
          <w:p w14:paraId="47113725" w14:textId="44223705" w:rsidR="00B7510A" w:rsidRPr="009B6E3D" w:rsidRDefault="009C7673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FA59FBE" wp14:editId="3FEE2F90">
                  <wp:extent cx="1600200" cy="466725"/>
                  <wp:effectExtent l="0" t="0" r="0" b="9525"/>
                  <wp:docPr id="528" name="图片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D66CC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>勾选实时刷新按钮，每发现一次上报数据则实时刷新一次数据。</w:t>
            </w:r>
          </w:p>
          <w:p w14:paraId="37DD9094" w14:textId="77777777" w:rsidR="00B7510A" w:rsidRPr="009B6E3D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A0049F8" w14:textId="77777777" w:rsidR="00B7510A" w:rsidRPr="009B6E3D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>交互说明</w:t>
            </w:r>
          </w:p>
          <w:p w14:paraId="08227E85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6E3D">
              <w:rPr>
                <w:rFonts w:hint="eastAsia"/>
              </w:rPr>
              <w:t>加载时需要隐藏上一次数据，并播放加载中动画。</w:t>
            </w:r>
          </w:p>
        </w:tc>
      </w:tr>
    </w:tbl>
    <w:p w14:paraId="2D2004BA" w14:textId="77777777" w:rsidR="00B7510A" w:rsidRDefault="00B7510A" w:rsidP="00B7510A"/>
    <w:p w14:paraId="40621415" w14:textId="77777777" w:rsidR="00B7510A" w:rsidRDefault="00B7510A" w:rsidP="00B7510A"/>
    <w:p w14:paraId="0DA95288" w14:textId="77777777" w:rsidR="00B7510A" w:rsidRPr="00D12EC2" w:rsidRDefault="00B7510A" w:rsidP="00B7510A"/>
    <w:p w14:paraId="4A5B421E" w14:textId="042C517A" w:rsidR="00B7510A" w:rsidRDefault="0017403B" w:rsidP="00B7510A">
      <w:r>
        <w:rPr>
          <w:noProof/>
        </w:rPr>
        <w:lastRenderedPageBreak/>
        <w:drawing>
          <wp:inline distT="0" distB="0" distL="0" distR="0" wp14:anchorId="333E7203" wp14:editId="53813FC0">
            <wp:extent cx="6642100" cy="4412615"/>
            <wp:effectExtent l="0" t="0" r="6350" b="6985"/>
            <wp:docPr id="530" name="图片 5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文本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5B4" w14:textId="3273A0BA" w:rsidR="00B7510A" w:rsidRDefault="00B7510A" w:rsidP="00B7510A">
      <w:pPr>
        <w:pStyle w:val="af0"/>
      </w:pPr>
      <w:r>
        <w:rPr>
          <w:rFonts w:hint="eastAsia"/>
        </w:rPr>
        <w:t>图</w:t>
      </w:r>
      <w:r w:rsidR="0017403B">
        <w:t>4</w:t>
      </w:r>
      <w:r>
        <w:t>.</w:t>
      </w:r>
      <w:r w:rsidR="00F1141F">
        <w:t>5</w:t>
      </w:r>
      <w:r>
        <w:t>.</w:t>
      </w:r>
      <w:r w:rsidR="00F1141F">
        <w:t>1</w:t>
      </w:r>
      <w:r>
        <w:t>.</w:t>
      </w:r>
      <w:r w:rsidR="003378CA">
        <w:t>2</w:t>
      </w:r>
      <w:r>
        <w:t>-</w:t>
      </w:r>
      <w:r w:rsidR="003378CA">
        <w:t>2</w:t>
      </w:r>
      <w:r>
        <w:t xml:space="preserve"> </w:t>
      </w:r>
      <w:r>
        <w:rPr>
          <w:rFonts w:hint="eastAsia"/>
        </w:rPr>
        <w:t>历史数据原型图</w:t>
      </w:r>
    </w:p>
    <w:p w14:paraId="00F2C4D7" w14:textId="77777777" w:rsidR="00B7510A" w:rsidRDefault="00B7510A" w:rsidP="00B7510A">
      <w:pPr>
        <w:pStyle w:val="5-"/>
      </w:pPr>
      <w:r>
        <w:rPr>
          <w:rFonts w:hint="eastAsia"/>
        </w:rPr>
        <w:t>页面说明</w:t>
      </w:r>
    </w:p>
    <w:p w14:paraId="7C76134A" w14:textId="77777777" w:rsidR="00B7510A" w:rsidRPr="003A005F" w:rsidRDefault="00B7510A" w:rsidP="00B7510A">
      <w:r>
        <w:rPr>
          <w:rFonts w:hint="eastAsia"/>
        </w:rPr>
        <w:t>该页面展现当前设备的所有历史数据，分页展现。</w:t>
      </w:r>
    </w:p>
    <w:p w14:paraId="58CEFE03" w14:textId="77777777" w:rsidR="00B7510A" w:rsidRDefault="00B7510A" w:rsidP="00B7510A">
      <w:pPr>
        <w:pStyle w:val="2-"/>
        <w:numPr>
          <w:ilvl w:val="0"/>
          <w:numId w:val="55"/>
        </w:numPr>
        <w:ind w:right="180"/>
      </w:pPr>
      <w:r w:rsidRPr="004A697E">
        <w:rPr>
          <w:rFonts w:hint="eastAsia"/>
        </w:rPr>
        <w:t>交互说明</w:t>
      </w:r>
    </w:p>
    <w:p w14:paraId="17F38F56" w14:textId="77777777" w:rsidR="00B7510A" w:rsidRPr="003A005F" w:rsidRDefault="00B7510A" w:rsidP="00B7510A">
      <w:pPr>
        <w:pStyle w:val="aff1"/>
        <w:ind w:left="360" w:right="180"/>
      </w:pPr>
      <w:r>
        <w:rPr>
          <w:rFonts w:hint="eastAsia"/>
        </w:rPr>
        <w:t>切换至当前页面时，表格播放加载中动画，加载完毕后，展现加载结果。</w:t>
      </w:r>
    </w:p>
    <w:p w14:paraId="75CE8C56" w14:textId="77777777" w:rsidR="00B7510A" w:rsidRDefault="00B7510A" w:rsidP="00B7510A">
      <w:pPr>
        <w:pStyle w:val="2-"/>
        <w:ind w:right="180"/>
      </w:pPr>
      <w:r>
        <w:rPr>
          <w:rFonts w:hint="eastAsia"/>
        </w:rPr>
        <w:t>异常说明</w:t>
      </w:r>
    </w:p>
    <w:p w14:paraId="0FEAC4FE" w14:textId="77777777" w:rsidR="00B7510A" w:rsidRDefault="00B7510A" w:rsidP="00B7510A">
      <w:pPr>
        <w:pStyle w:val="aff1"/>
        <w:ind w:left="360" w:right="180"/>
      </w:pPr>
      <w:r>
        <w:rPr>
          <w:rFonts w:hint="eastAsia"/>
        </w:rPr>
        <w:t>当表格内容为空时，展示空状态插画，文字提示：暂无数据</w:t>
      </w:r>
    </w:p>
    <w:p w14:paraId="3C940097" w14:textId="77777777" w:rsidR="00B7510A" w:rsidRDefault="00B7510A" w:rsidP="00B7510A">
      <w:pPr>
        <w:pStyle w:val="aff1"/>
        <w:ind w:leftChars="0" w:left="0" w:right="180"/>
      </w:pP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570C0A47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4E7832A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109FA1BA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75596567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3F317FE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表格说明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1FEC28B8" w14:textId="25A597D6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表格最左侧的接收时间列固定，右侧展示当前设备的所有</w:t>
            </w:r>
            <w:r w:rsidR="0017403B">
              <w:rPr>
                <w:rFonts w:hint="eastAsia"/>
              </w:rPr>
              <w:t>上报</w:t>
            </w:r>
            <w:r>
              <w:rPr>
                <w:rFonts w:hint="eastAsia"/>
              </w:rPr>
              <w:t>数据行。</w:t>
            </w:r>
          </w:p>
          <w:p w14:paraId="5A088D86" w14:textId="1108345B" w:rsidR="00B7510A" w:rsidRPr="00EA7B62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数据展示固定最大宽度，最多展示一行，超过这个宽度以</w:t>
            </w:r>
            <w:r>
              <w:t>…</w:t>
            </w:r>
            <w:r>
              <w:rPr>
                <w:rFonts w:hint="eastAsia"/>
              </w:rPr>
              <w:t>省略，鼠标悬停显示所有内容。</w:t>
            </w:r>
          </w:p>
          <w:p w14:paraId="152A2F50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异常说明</w:t>
            </w:r>
          </w:p>
          <w:p w14:paraId="0E65DD8B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71" w:author="zhang ling" w:date="2021-04-22T17:57:00Z"/>
              </w:rPr>
            </w:pPr>
            <w:r w:rsidRPr="00EA7B62">
              <w:rPr>
                <w:rFonts w:hint="eastAsia"/>
              </w:rPr>
              <w:t>当表格内容为空时，展示空状态插画，文字提示：暂无数据</w:t>
            </w:r>
          </w:p>
          <w:p w14:paraId="74F0C9ED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72" w:author="zhang ling" w:date="2021-04-22T17:57:00Z"/>
              </w:rPr>
            </w:pPr>
          </w:p>
          <w:p w14:paraId="547F7E49" w14:textId="77777777" w:rsidR="00B7510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73" w:author="zhang ling" w:date="2021-04-22T17:57:00Z"/>
              </w:rPr>
            </w:pPr>
            <w:ins w:id="374" w:author="zhang ling" w:date="2021-04-22T17:57:00Z">
              <w:r>
                <w:rPr>
                  <w:rFonts w:hint="eastAsia"/>
                </w:rPr>
                <w:t>排序列表</w:t>
              </w:r>
            </w:ins>
          </w:p>
          <w:p w14:paraId="3A1C93A8" w14:textId="77777777" w:rsidR="00B7510A" w:rsidRPr="002A18EC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ins w:id="375" w:author="zhang ling" w:date="2021-04-22T17:57:00Z">
              <w:r>
                <w:rPr>
                  <w:rFonts w:hint="eastAsia"/>
                </w:rPr>
                <w:t>点击列表表头的接收时间、在线状态，对列表内容进行升序、降序的排序。</w:t>
              </w:r>
            </w:ins>
          </w:p>
        </w:tc>
      </w:tr>
      <w:tr w:rsidR="00B7510A" w14:paraId="250018B6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194044D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筛选说明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675B665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4334">
              <w:t>表格可</w:t>
            </w:r>
            <w:r>
              <w:t>对数据的接收时间段以及表格中的关键列进行筛选。</w:t>
            </w:r>
          </w:p>
          <w:p w14:paraId="0CE311EB" w14:textId="77777777" w:rsidR="00B7510A" w:rsidRDefault="00B7510A" w:rsidP="008E10BD">
            <w:pPr>
              <w:pStyle w:val="2-"/>
              <w:numPr>
                <w:ilvl w:val="0"/>
                <w:numId w:val="234"/>
              </w:numPr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时间段筛选：</w:t>
            </w:r>
          </w:p>
          <w:p w14:paraId="7E331F73" w14:textId="77777777" w:rsidR="00B7510A" w:rsidRPr="00132E83" w:rsidRDefault="00B7510A" w:rsidP="00950A98">
            <w:pPr>
              <w:pStyle w:val="aff1"/>
              <w:ind w:left="36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下拉选择数据接收的时间段，精确到秒。</w:t>
            </w:r>
            <w:ins w:id="376" w:author="李 国秀" w:date="2021-04-27T14:09:00Z">
              <w:r>
                <w:rPr>
                  <w:rFonts w:hint="eastAsia"/>
                </w:rPr>
                <w:t>选择</w:t>
              </w:r>
            </w:ins>
            <w:ins w:id="377" w:author="李 国秀" w:date="2021-04-27T14:10:00Z">
              <w:r>
                <w:rPr>
                  <w:rFonts w:hint="eastAsia"/>
                </w:rPr>
                <w:t>日期范围后，支持从开始日期0</w:t>
              </w:r>
              <w:r>
                <w:t>0</w:t>
              </w:r>
              <w:r>
                <w:rPr>
                  <w:rFonts w:hint="eastAsia"/>
                </w:rPr>
                <w:t>:</w:t>
              </w:r>
              <w:r>
                <w:t>00:00</w:t>
              </w:r>
              <w:r>
                <w:rPr>
                  <w:rFonts w:hint="eastAsia"/>
                </w:rPr>
                <w:t>至结束日期的2</w:t>
              </w:r>
              <w:r>
                <w:t>3</w:t>
              </w:r>
              <w:r>
                <w:rPr>
                  <w:rFonts w:hint="eastAsia"/>
                </w:rPr>
                <w:t>:</w:t>
              </w:r>
              <w:r>
                <w:t>59:59</w:t>
              </w:r>
            </w:ins>
            <w:ins w:id="378" w:author="李 国秀" w:date="2021-04-27T14:11:00Z">
              <w:r>
                <w:rPr>
                  <w:rFonts w:hint="eastAsia"/>
                </w:rPr>
                <w:t>筛选数据。</w:t>
              </w:r>
            </w:ins>
          </w:p>
          <w:p w14:paraId="0A4A7462" w14:textId="40F628C2" w:rsidR="00B7510A" w:rsidRDefault="00E969BD" w:rsidP="00950A98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867AE9" wp14:editId="7674CDE3">
                  <wp:extent cx="2825261" cy="727633"/>
                  <wp:effectExtent l="0" t="0" r="0" b="0"/>
                  <wp:docPr id="536" name="图片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692" cy="730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FFBD9" w14:textId="3DD35130" w:rsidR="008E10BD" w:rsidRDefault="008E10BD" w:rsidP="008E10BD">
            <w:pPr>
              <w:pStyle w:val="2-"/>
              <w:ind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属性名称搜索</w:t>
            </w:r>
            <w:r>
              <w:t>：</w:t>
            </w:r>
          </w:p>
          <w:p w14:paraId="6FCA3BA5" w14:textId="6A997AFA" w:rsidR="00B7510A" w:rsidRPr="008E10BD" w:rsidRDefault="008E10BD" w:rsidP="008E10BD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0BD">
              <w:rPr>
                <w:rFonts w:hint="eastAsia"/>
              </w:rPr>
              <w:t>支持当前设备所有属性名称模糊搜索</w:t>
            </w:r>
            <w:del w:id="379" w:author="zhang ling" w:date="2021-04-20T20:20:00Z">
              <w:r w:rsidR="00B7510A" w:rsidRPr="008E10BD" w:rsidDel="0098613D">
                <w:rPr>
                  <w:noProof/>
                </w:rPr>
                <w:drawing>
                  <wp:inline distT="0" distB="0" distL="0" distR="0" wp14:anchorId="2DDBCA5B" wp14:editId="63EEDDB2">
                    <wp:extent cx="3048000" cy="936522"/>
                    <wp:effectExtent l="0" t="0" r="0" b="3810"/>
                    <wp:docPr id="321" name="图片 3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5133" cy="9448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D0FB060" w14:textId="7DEE0765" w:rsidR="008E10BD" w:rsidRDefault="008E10BD" w:rsidP="008E10BD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  <w:p w14:paraId="2F9EBA8F" w14:textId="5BDC5F8D" w:rsidR="008E10BD" w:rsidDel="0098613D" w:rsidRDefault="008E10BD" w:rsidP="008E10BD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380" w:author="zhang ling" w:date="2021-04-20T20:20:00Z"/>
                <w:b/>
                <w:bCs/>
              </w:rPr>
            </w:pPr>
            <w:r>
              <w:rPr>
                <w:rFonts w:hint="eastAsia"/>
                <w:b/>
                <w:bCs/>
              </w:rPr>
              <w:t>注意：支持以上两个条件组合搜索。</w:t>
            </w:r>
          </w:p>
          <w:p w14:paraId="3C5F0999" w14:textId="77777777" w:rsidR="00B7510A" w:rsidRPr="007200EA" w:rsidRDefault="00B7510A">
            <w:pPr>
              <w:pStyle w:val="aff1"/>
              <w:ind w:leftChars="0" w:left="0" w:right="1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del w:id="381" w:author="zhang ling" w:date="2021-04-20T20:20:00Z">
              <w:r w:rsidRPr="004E4334" w:rsidDel="0098613D">
                <w:delText>如果设备的上报参数为其他类型，则输入控件为输入框；需要针对动态属性进行模糊搜索；</w:delText>
              </w:r>
            </w:del>
          </w:p>
        </w:tc>
      </w:tr>
      <w:tr w:rsidR="00B7510A" w14:paraId="1CC801D6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FC0C7B3" w14:textId="77777777" w:rsidR="00B7510A" w:rsidRPr="009335DB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335DB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列表翻页设置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B545183" w14:textId="180564CF" w:rsidR="00B7510A" w:rsidRPr="007200EA" w:rsidRDefault="00FA3C8B" w:rsidP="00FA3C8B">
            <w:pPr>
              <w:pStyle w:val="2-"/>
              <w:numPr>
                <w:ilvl w:val="0"/>
                <w:numId w:val="0"/>
              </w:numPr>
              <w:ind w:right="180" w:firstLine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保持现有逻辑</w:t>
            </w:r>
          </w:p>
        </w:tc>
      </w:tr>
    </w:tbl>
    <w:p w14:paraId="3FFB20DF" w14:textId="77777777" w:rsidR="00B7510A" w:rsidRDefault="00B7510A" w:rsidP="00B7510A">
      <w:pPr>
        <w:pStyle w:val="aff1"/>
        <w:ind w:leftChars="0" w:left="0" w:right="180"/>
      </w:pPr>
    </w:p>
    <w:p w14:paraId="2028D259" w14:textId="77777777" w:rsidR="00B7510A" w:rsidRDefault="00B7510A" w:rsidP="00B7510A">
      <w:pPr>
        <w:pStyle w:val="aff1"/>
        <w:ind w:leftChars="0" w:left="0" w:right="180"/>
      </w:pPr>
    </w:p>
    <w:p w14:paraId="591A50CF" w14:textId="77777777" w:rsidR="00B7510A" w:rsidRDefault="00B7510A" w:rsidP="00B7510A">
      <w:pPr>
        <w:pStyle w:val="aff1"/>
        <w:ind w:leftChars="0" w:left="0" w:right="180"/>
      </w:pPr>
    </w:p>
    <w:p w14:paraId="619B030B" w14:textId="799A727F" w:rsidR="00B7510A" w:rsidRDefault="00B7510A" w:rsidP="00B7510A">
      <w:pPr>
        <w:pStyle w:val="5"/>
        <w:ind w:right="540"/>
      </w:pPr>
      <w:r>
        <w:rPr>
          <w:rFonts w:hint="eastAsia"/>
        </w:rPr>
        <w:t>服务调用</w:t>
      </w:r>
      <w:r w:rsidR="00012051">
        <w:rPr>
          <w:rFonts w:hint="eastAsia"/>
        </w:rPr>
        <w:t>（暂不实现）</w:t>
      </w:r>
    </w:p>
    <w:p w14:paraId="76AD3C61" w14:textId="77777777" w:rsidR="00B7510A" w:rsidRDefault="00B7510A" w:rsidP="00B7510A">
      <w:pPr>
        <w:pStyle w:val="5"/>
        <w:ind w:right="540"/>
      </w:pPr>
      <w:bookmarkStart w:id="382" w:name="_文件管理"/>
      <w:bookmarkEnd w:id="382"/>
      <w:r>
        <w:rPr>
          <w:rFonts w:hint="eastAsia"/>
        </w:rPr>
        <w:t>上报事件</w:t>
      </w:r>
    </w:p>
    <w:p w14:paraId="6EF2427B" w14:textId="2F731242" w:rsidR="00B7510A" w:rsidRDefault="00012051" w:rsidP="00B7510A">
      <w:pPr>
        <w:spacing w:after="120"/>
        <w:rPr>
          <w:b/>
        </w:rPr>
      </w:pPr>
      <w:r>
        <w:rPr>
          <w:noProof/>
        </w:rPr>
        <w:drawing>
          <wp:inline distT="0" distB="0" distL="0" distR="0" wp14:anchorId="6C9028F1" wp14:editId="76DC25D7">
            <wp:extent cx="6642100" cy="4419600"/>
            <wp:effectExtent l="0" t="0" r="6350" b="0"/>
            <wp:docPr id="538" name="图片 53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表格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297" w14:textId="7AC997B8" w:rsidR="00B7510A" w:rsidRPr="004A697E" w:rsidRDefault="00B7510A" w:rsidP="00B7510A">
      <w:pPr>
        <w:pStyle w:val="af0"/>
      </w:pPr>
      <w:r>
        <w:rPr>
          <w:rFonts w:hint="eastAsia"/>
        </w:rPr>
        <w:t>图</w:t>
      </w:r>
      <w:r w:rsidR="00012051">
        <w:t>4</w:t>
      </w:r>
      <w:r>
        <w:t>.</w:t>
      </w:r>
      <w:r w:rsidR="00012051">
        <w:t>5</w:t>
      </w:r>
      <w:r>
        <w:t>.</w:t>
      </w:r>
      <w:r w:rsidR="00012051">
        <w:t>1</w:t>
      </w:r>
      <w:r>
        <w:t>.</w:t>
      </w:r>
      <w:r w:rsidR="00012051">
        <w:t>4</w:t>
      </w:r>
      <w:r>
        <w:t xml:space="preserve">-1 </w:t>
      </w:r>
      <w:r>
        <w:rPr>
          <w:rFonts w:hint="eastAsia"/>
        </w:rPr>
        <w:t>上报事件原型图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B7510A" w14:paraId="1B16B8E5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53EC2913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5F09F29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4CA5C7C5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CD60E17" w14:textId="77777777" w:rsidR="00B7510A" w:rsidRPr="00EF0F00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AE775F9" w14:textId="28E843CA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当前列表展示</w:t>
            </w:r>
            <w:r w:rsidR="00012051">
              <w:rPr>
                <w:rFonts w:hint="eastAsia"/>
              </w:rPr>
              <w:t>设备</w:t>
            </w:r>
            <w:r>
              <w:rPr>
                <w:rFonts w:hint="eastAsia"/>
              </w:rPr>
              <w:t>事件的所有上报历史记录，左侧的上报时间、右侧的操作列固定。中间是</w:t>
            </w:r>
            <w:r w:rsidR="00012051">
              <w:rPr>
                <w:rFonts w:hint="eastAsia"/>
              </w:rPr>
              <w:t>事件名称、事件标识符、事件类型</w:t>
            </w:r>
            <w:r>
              <w:rPr>
                <w:rFonts w:hint="eastAsia"/>
              </w:rPr>
              <w:t>。</w:t>
            </w:r>
            <w:r w:rsidR="00012051">
              <w:rPr>
                <w:rFonts w:hint="eastAsia"/>
              </w:rPr>
              <w:t>点击原始报文</w:t>
            </w:r>
            <w:r>
              <w:rPr>
                <w:rFonts w:hint="eastAsia"/>
              </w:rPr>
              <w:t>后，可查看当前</w:t>
            </w:r>
            <w:r w:rsidR="00B07B8E">
              <w:rPr>
                <w:rFonts w:hint="eastAsia"/>
              </w:rPr>
              <w:t>事件</w:t>
            </w:r>
            <w:r>
              <w:rPr>
                <w:rFonts w:hint="eastAsia"/>
              </w:rPr>
              <w:t>报文的</w:t>
            </w:r>
            <w:r w:rsidR="00B07B8E">
              <w:rPr>
                <w:rFonts w:hint="eastAsia"/>
              </w:rPr>
              <w:t>原始报文数据</w:t>
            </w:r>
            <w:r>
              <w:rPr>
                <w:rFonts w:hint="eastAsia"/>
              </w:rPr>
              <w:t>。</w:t>
            </w:r>
          </w:p>
        </w:tc>
      </w:tr>
      <w:tr w:rsidR="00B7510A" w14:paraId="0A0D2E01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BBD1D92" w14:textId="77777777" w:rsidR="00B7510A" w:rsidRPr="00991FC7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991FC7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原始报文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1246752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点击表格末尾的操作栏下的【原始报文】按钮</w:t>
            </w:r>
          </w:p>
          <w:p w14:paraId="0C9C833E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1FC7">
              <w:rPr>
                <w:noProof/>
              </w:rPr>
              <w:lastRenderedPageBreak/>
              <w:drawing>
                <wp:inline distT="0" distB="0" distL="0" distR="0" wp14:anchorId="708766BF" wp14:editId="157D97DD">
                  <wp:extent cx="1611824" cy="977116"/>
                  <wp:effectExtent l="0" t="0" r="127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694" cy="101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39BD1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以</w:t>
            </w:r>
            <w:r>
              <w:t>jso</w:t>
            </w:r>
            <w:r>
              <w:rPr>
                <w:rFonts w:hint="eastAsia"/>
              </w:rPr>
              <w:t>n的方式展示原始报文数据。</w:t>
            </w:r>
          </w:p>
          <w:p w14:paraId="675D86E7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4174">
              <w:rPr>
                <w:noProof/>
              </w:rPr>
              <w:drawing>
                <wp:inline distT="0" distB="0" distL="0" distR="0" wp14:anchorId="0E37B11C" wp14:editId="09923F04">
                  <wp:extent cx="2687370" cy="2563738"/>
                  <wp:effectExtent l="0" t="0" r="5080" b="1905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90" cy="257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10A" w14:paraId="1690CD9E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6AA86EC" w14:textId="77777777" w:rsidR="00B7510A" w:rsidRPr="00EF0F00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lastRenderedPageBreak/>
              <w:t>筛选搜索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706EC2B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6A0A">
              <w:rPr>
                <w:rFonts w:hint="eastAsia"/>
                <w:b/>
                <w:bCs/>
              </w:rPr>
              <w:t>上报时间筛选：</w:t>
            </w:r>
            <w:r>
              <w:rPr>
                <w:rFonts w:hint="eastAsia"/>
              </w:rPr>
              <w:t>精确到分即可。</w:t>
            </w:r>
            <w:ins w:id="383" w:author="李 国秀" w:date="2021-04-27T14:11:00Z">
              <w:r>
                <w:rPr>
                  <w:rFonts w:hint="eastAsia"/>
                </w:rPr>
                <w:t>选择日期范围后，支持从开始日期0</w:t>
              </w:r>
              <w:r>
                <w:t>0</w:t>
              </w:r>
              <w:r>
                <w:rPr>
                  <w:rFonts w:hint="eastAsia"/>
                </w:rPr>
                <w:t>:</w:t>
              </w:r>
              <w:r>
                <w:t>00:00</w:t>
              </w:r>
              <w:r>
                <w:rPr>
                  <w:rFonts w:hint="eastAsia"/>
                </w:rPr>
                <w:t>至结束日期的2</w:t>
              </w:r>
              <w:r>
                <w:t>3</w:t>
              </w:r>
              <w:r>
                <w:rPr>
                  <w:rFonts w:hint="eastAsia"/>
                </w:rPr>
                <w:t>:</w:t>
              </w:r>
              <w:r>
                <w:t>59:59</w:t>
              </w:r>
              <w:r>
                <w:rPr>
                  <w:rFonts w:hint="eastAsia"/>
                </w:rPr>
                <w:t>筛选数据。</w:t>
              </w:r>
            </w:ins>
          </w:p>
          <w:p w14:paraId="0D51CF77" w14:textId="2B843452" w:rsidR="00B7510A" w:rsidRPr="003D2F7A" w:rsidRDefault="00B07B8E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384" w:author="zhang ling" w:date="2021-04-20T20:19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hint="eastAsia"/>
              </w:rPr>
              <w:t>输入框：</w:t>
            </w:r>
            <w:r w:rsidRPr="00B07B8E">
              <w:rPr>
                <w:rFonts w:hint="eastAsia"/>
                <w:b w:val="0"/>
                <w:bCs/>
              </w:rPr>
              <w:t>支持根据事件名称进行模糊搜索；</w:t>
            </w:r>
          </w:p>
        </w:tc>
      </w:tr>
      <w:tr w:rsidR="00084A04" w14:paraId="38BDB1F1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4177F1B" w14:textId="690F97C8" w:rsidR="00084A04" w:rsidRPr="00084A04" w:rsidRDefault="00084A04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084A04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排序说明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4743262" w14:textId="249292A1" w:rsidR="00084A04" w:rsidRPr="00084A04" w:rsidRDefault="00084A04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4A04">
              <w:rPr>
                <w:rFonts w:hint="eastAsia"/>
              </w:rPr>
              <w:t>根据上报时间倒序排列，最新上报的在前面</w:t>
            </w:r>
          </w:p>
        </w:tc>
      </w:tr>
      <w:tr w:rsidR="00B7510A" w14:paraId="0A5E9C96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C2CE184" w14:textId="77777777" w:rsidR="00B7510A" w:rsidRPr="00EF0F00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翻页设置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0D46ADA" w14:textId="77777777" w:rsidR="00B7510A" w:rsidRPr="00D63E2E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列表数据内容超过可视区域后，滚动时，固定表头和翻页区域，只滚动列表内容。</w:t>
            </w:r>
          </w:p>
          <w:p w14:paraId="20142E99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支持设置列表显示条数，点击下拉列表支持选择：1</w:t>
            </w:r>
            <w:r>
              <w:t>0</w:t>
            </w:r>
            <w:r>
              <w:rPr>
                <w:rFonts w:hint="eastAsia"/>
              </w:rPr>
              <w:t>、2</w:t>
            </w:r>
            <w:r>
              <w:t>0</w:t>
            </w:r>
            <w:r>
              <w:rPr>
                <w:rFonts w:hint="eastAsia"/>
              </w:rPr>
              <w:t>、5</w:t>
            </w:r>
            <w:r>
              <w:t>0</w:t>
            </w:r>
            <w:r>
              <w:rPr>
                <w:rFonts w:hint="eastAsia"/>
              </w:rPr>
              <w:t>、1</w:t>
            </w:r>
            <w:r>
              <w:t>00</w:t>
            </w:r>
            <w:r>
              <w:rPr>
                <w:rFonts w:hint="eastAsia"/>
              </w:rPr>
              <w:t>；进入页面配置默认为1</w:t>
            </w:r>
            <w:r>
              <w:t>0</w:t>
            </w:r>
            <w:r>
              <w:rPr>
                <w:rFonts w:hint="eastAsia"/>
              </w:rPr>
              <w:t>；下拉列表仅支持单选；</w:t>
            </w:r>
          </w:p>
          <w:p w14:paraId="414C71BC" w14:textId="77777777" w:rsidR="00B7510A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CB3FE15" w14:textId="77777777" w:rsidR="00B7510A" w:rsidRPr="007200EA" w:rsidRDefault="00B7510A" w:rsidP="00950A98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0EA">
              <w:rPr>
                <w:rFonts w:hint="eastAsia"/>
              </w:rPr>
              <w:t>操作场景说明：</w:t>
            </w:r>
          </w:p>
          <w:p w14:paraId="10273BBB" w14:textId="77777777" w:rsidR="00B7510A" w:rsidRPr="007200EA" w:rsidRDefault="00B7510A" w:rsidP="00950A98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7200EA">
              <w:rPr>
                <w:rFonts w:hint="eastAsia"/>
                <w:b w:val="0"/>
                <w:bCs/>
              </w:rPr>
              <w:t>每次设置完当前列表的每页显示条数后，不管当前在第几页，都将回到第一页；</w:t>
            </w:r>
          </w:p>
          <w:p w14:paraId="4C2B2F14" w14:textId="77777777" w:rsidR="00B7510A" w:rsidRPr="007200EA" w:rsidRDefault="00B7510A" w:rsidP="00950A98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7200EA">
              <w:rPr>
                <w:rFonts w:hint="eastAsia"/>
                <w:b w:val="0"/>
                <w:bCs/>
              </w:rPr>
              <w:t>用户刷新页面或者是重新进入列表页面时，将恢复默认每页显示1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条数据。</w:t>
            </w:r>
          </w:p>
          <w:p w14:paraId="2FB9EA4F" w14:textId="77777777" w:rsidR="00B7510A" w:rsidRPr="007200EA" w:rsidRDefault="00B7510A" w:rsidP="00950A98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0EA">
              <w:rPr>
                <w:rFonts w:hint="eastAsia"/>
                <w:b w:val="0"/>
                <w:bCs/>
              </w:rPr>
              <w:t>当对列表进行数据进行筛选时，筛选结果的数据将会根据设置的每页显示条数分页显示，例如：设置当前列表每页显示2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条，那么用户搜索的结果列表页根据当前设置的每页2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条进行分页显示。</w:t>
            </w:r>
          </w:p>
        </w:tc>
      </w:tr>
    </w:tbl>
    <w:p w14:paraId="6AA9EFB2" w14:textId="77777777" w:rsidR="00B7510A" w:rsidRDefault="00B7510A" w:rsidP="00B7510A">
      <w:pPr>
        <w:pStyle w:val="aff1"/>
        <w:ind w:leftChars="0" w:left="0" w:right="180"/>
      </w:pPr>
    </w:p>
    <w:p w14:paraId="145D6B44" w14:textId="72BB3BED" w:rsidR="00B7510A" w:rsidRDefault="00084A04" w:rsidP="00084A04">
      <w:pPr>
        <w:pStyle w:val="5"/>
        <w:ind w:right="540"/>
      </w:pPr>
      <w:r>
        <w:rPr>
          <w:rFonts w:hint="eastAsia"/>
        </w:rPr>
        <w:lastRenderedPageBreak/>
        <w:t>子设备列表</w:t>
      </w:r>
    </w:p>
    <w:p w14:paraId="13F6F673" w14:textId="640A8E05" w:rsidR="00084A04" w:rsidRPr="00084A04" w:rsidRDefault="00084A04" w:rsidP="00084A04">
      <w:r>
        <w:rPr>
          <w:noProof/>
        </w:rPr>
        <w:drawing>
          <wp:inline distT="0" distB="0" distL="0" distR="0" wp14:anchorId="03F7332E" wp14:editId="12501CA7">
            <wp:extent cx="6642100" cy="4417695"/>
            <wp:effectExtent l="0" t="0" r="6350" b="1905"/>
            <wp:docPr id="542" name="图片 542" descr="图形用户界面, 应用程序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图形用户界面, 应用程序, 表格&#10;&#10;中度可信度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49FA" w14:textId="5AE2B262" w:rsidR="00084A04" w:rsidRPr="004A697E" w:rsidRDefault="00084A04" w:rsidP="00084A04">
      <w:pPr>
        <w:pStyle w:val="af0"/>
      </w:pPr>
      <w:r>
        <w:rPr>
          <w:rFonts w:hint="eastAsia"/>
        </w:rPr>
        <w:t>图</w:t>
      </w:r>
      <w:r>
        <w:t xml:space="preserve">4.5.1.5-1 </w:t>
      </w:r>
      <w:r>
        <w:rPr>
          <w:rFonts w:hint="eastAsia"/>
        </w:rPr>
        <w:t>子设备列表原型图</w:t>
      </w:r>
    </w:p>
    <w:tbl>
      <w:tblPr>
        <w:tblStyle w:val="5-5"/>
        <w:tblW w:w="10485" w:type="dxa"/>
        <w:tblLayout w:type="fixed"/>
        <w:tblLook w:val="04A0" w:firstRow="1" w:lastRow="0" w:firstColumn="1" w:lastColumn="0" w:noHBand="0" w:noVBand="1"/>
      </w:tblPr>
      <w:tblGrid>
        <w:gridCol w:w="2126"/>
        <w:gridCol w:w="8359"/>
      </w:tblGrid>
      <w:tr w:rsidR="00084A04" w14:paraId="13C9E2B8" w14:textId="77777777" w:rsidTr="00EF42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44CFCE04" w14:textId="77777777" w:rsidR="00084A04" w:rsidRPr="00C3682C" w:rsidRDefault="00084A04" w:rsidP="00EF4232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83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731F5341" w14:textId="77777777" w:rsidR="00084A04" w:rsidRPr="00C3682C" w:rsidRDefault="00084A04" w:rsidP="00EF4232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084A04" w14:paraId="6A129FE5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430B7B4B" w14:textId="035DCA87" w:rsidR="00084A04" w:rsidRPr="00EF0F00" w:rsidRDefault="00084A04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页面</w:t>
            </w: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681DE3F" w14:textId="77777777" w:rsidR="00084A04" w:rsidRDefault="00084A04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当前设备为网关子设备时，</w:t>
            </w:r>
            <w:r w:rsidR="00136E7A">
              <w:rPr>
                <w:rFonts w:hint="eastAsia"/>
              </w:rPr>
              <w:t>设备详情页面展示该Tab；其他节点类型的设备不做展示</w:t>
            </w:r>
          </w:p>
          <w:p w14:paraId="325127C4" w14:textId="77777777" w:rsidR="00136E7A" w:rsidRDefault="00136E7A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A85CCE8" w14:textId="54AEA13E" w:rsidR="00136E7A" w:rsidRDefault="00136E7A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列表说明：列表展示下挂当前网关设备的所有子设备信息；展示字段：设备名称、设备序列号、所属产品名称、在线状态、绑定时间、操作</w:t>
            </w:r>
          </w:p>
        </w:tc>
      </w:tr>
      <w:tr w:rsidR="00084A04" w14:paraId="5E9CAF36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78CF632" w14:textId="65E0C07A" w:rsidR="00084A04" w:rsidRPr="00991FC7" w:rsidRDefault="00136E7A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解除绑定说明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25CDCC7C" w14:textId="47C9A0A9" w:rsidR="00084A04" w:rsidRDefault="00084A04" w:rsidP="00EF4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点击表格末尾的操作栏下的【</w:t>
            </w:r>
            <w:r w:rsidR="00136E7A">
              <w:rPr>
                <w:rFonts w:hint="eastAsia"/>
              </w:rPr>
              <w:t>解除绑定</w:t>
            </w:r>
            <w:r>
              <w:rPr>
                <w:rFonts w:hint="eastAsia"/>
              </w:rPr>
              <w:t>】按钮</w:t>
            </w:r>
          </w:p>
          <w:p w14:paraId="632A6F3C" w14:textId="4A6CB3DF" w:rsidR="00084A04" w:rsidRDefault="00084A04" w:rsidP="00EF4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6F0463" w14:textId="77777777" w:rsidR="00084A04" w:rsidRDefault="00136E7A" w:rsidP="00136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弹出提示弹窗：确定要与当前网关设备解除绑定吗？</w:t>
            </w:r>
          </w:p>
          <w:p w14:paraId="0C3CA06C" w14:textId="77777777" w:rsidR="00136E7A" w:rsidRDefault="00136E7A" w:rsidP="00136E7A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0111EF04" w14:textId="77777777" w:rsidR="00136E7A" w:rsidRDefault="00136E7A" w:rsidP="00136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点击确定消息弹窗中的确定按钮后，则上方提示：解除绑定成功！</w:t>
            </w:r>
          </w:p>
          <w:p w14:paraId="35A38E73" w14:textId="3171221D" w:rsidR="00136E7A" w:rsidRPr="00136E7A" w:rsidRDefault="00136E7A" w:rsidP="00136E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且该解绑设备将不在子设备列表中展示。</w:t>
            </w:r>
          </w:p>
        </w:tc>
      </w:tr>
      <w:tr w:rsidR="00084A04" w14:paraId="38315E67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3BFA97DD" w14:textId="77777777" w:rsidR="00084A04" w:rsidRPr="00EF0F00" w:rsidRDefault="00084A04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筛选搜索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ED90F6C" w14:textId="763765C2" w:rsidR="00084A04" w:rsidRPr="003D2F7A" w:rsidRDefault="00084A04">
            <w:pPr>
              <w:pStyle w:val="2-"/>
              <w:numPr>
                <w:ilvl w:val="0"/>
                <w:numId w:val="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pPrChange w:id="385" w:author="zhang ling" w:date="2021-04-20T20:19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>
              <w:rPr>
                <w:rFonts w:hint="eastAsia"/>
              </w:rPr>
              <w:t>输入框：</w:t>
            </w:r>
            <w:r w:rsidRPr="00B07B8E">
              <w:rPr>
                <w:rFonts w:hint="eastAsia"/>
                <w:b w:val="0"/>
                <w:bCs/>
              </w:rPr>
              <w:t>支持根据</w:t>
            </w:r>
            <w:r w:rsidR="00136E7A">
              <w:rPr>
                <w:rFonts w:hint="eastAsia"/>
                <w:b w:val="0"/>
                <w:bCs/>
              </w:rPr>
              <w:t>设备</w:t>
            </w:r>
            <w:r w:rsidRPr="00B07B8E">
              <w:rPr>
                <w:rFonts w:hint="eastAsia"/>
                <w:b w:val="0"/>
                <w:bCs/>
              </w:rPr>
              <w:t>名称</w:t>
            </w:r>
            <w:r w:rsidR="00136E7A">
              <w:rPr>
                <w:rFonts w:hint="eastAsia"/>
                <w:b w:val="0"/>
                <w:bCs/>
              </w:rPr>
              <w:t>、设备序列号</w:t>
            </w:r>
            <w:r w:rsidRPr="00B07B8E">
              <w:rPr>
                <w:rFonts w:hint="eastAsia"/>
                <w:b w:val="0"/>
                <w:bCs/>
              </w:rPr>
              <w:t>进行模糊搜索；</w:t>
            </w:r>
          </w:p>
        </w:tc>
      </w:tr>
      <w:tr w:rsidR="00084A04" w14:paraId="25B06FAD" w14:textId="77777777" w:rsidTr="00EF423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8FF69C9" w14:textId="77777777" w:rsidR="00084A04" w:rsidRPr="00084A04" w:rsidRDefault="00084A04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084A04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排序说明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598A3217" w14:textId="478B3265" w:rsidR="00084A04" w:rsidRPr="00084A04" w:rsidRDefault="00084A04" w:rsidP="00EF42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4A04">
              <w:rPr>
                <w:rFonts w:hint="eastAsia"/>
              </w:rPr>
              <w:t>根据</w:t>
            </w:r>
            <w:r w:rsidR="00136E7A">
              <w:rPr>
                <w:rFonts w:hint="eastAsia"/>
              </w:rPr>
              <w:t>绑定</w:t>
            </w:r>
            <w:r w:rsidRPr="00084A04">
              <w:rPr>
                <w:rFonts w:hint="eastAsia"/>
              </w:rPr>
              <w:t>时间倒序排列，最新</w:t>
            </w:r>
            <w:r w:rsidR="00136E7A">
              <w:rPr>
                <w:rFonts w:hint="eastAsia"/>
              </w:rPr>
              <w:t>绑定</w:t>
            </w:r>
            <w:r w:rsidRPr="00084A04">
              <w:rPr>
                <w:rFonts w:hint="eastAsia"/>
              </w:rPr>
              <w:t>的在前面</w:t>
            </w:r>
          </w:p>
        </w:tc>
      </w:tr>
      <w:tr w:rsidR="00084A04" w14:paraId="7D92BE09" w14:textId="77777777" w:rsidTr="00EF42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7CB91915" w14:textId="77777777" w:rsidR="00084A04" w:rsidRPr="00EF0F00" w:rsidRDefault="00084A04" w:rsidP="00EF423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EF0F00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翻页设置</w:t>
            </w:r>
          </w:p>
        </w:tc>
        <w:tc>
          <w:tcPr>
            <w:tcW w:w="8359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640447A4" w14:textId="77777777" w:rsidR="00084A04" w:rsidRPr="00D63E2E" w:rsidRDefault="00084A04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列表数据内容超过可视区域后，滚动时，固定表头和翻页区域，只滚动列表内容。</w:t>
            </w:r>
          </w:p>
          <w:p w14:paraId="133D5917" w14:textId="77777777" w:rsidR="00084A04" w:rsidRDefault="00084A04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支持设置列表显示条数，点击下拉列表支持选择：1</w:t>
            </w:r>
            <w:r>
              <w:t>0</w:t>
            </w:r>
            <w:r>
              <w:rPr>
                <w:rFonts w:hint="eastAsia"/>
              </w:rPr>
              <w:t>、2</w:t>
            </w:r>
            <w:r>
              <w:t>0</w:t>
            </w:r>
            <w:r>
              <w:rPr>
                <w:rFonts w:hint="eastAsia"/>
              </w:rPr>
              <w:t>、5</w:t>
            </w:r>
            <w:r>
              <w:t>0</w:t>
            </w:r>
            <w:r>
              <w:rPr>
                <w:rFonts w:hint="eastAsia"/>
              </w:rPr>
              <w:t>、1</w:t>
            </w:r>
            <w:r>
              <w:t>00</w:t>
            </w:r>
            <w:r>
              <w:rPr>
                <w:rFonts w:hint="eastAsia"/>
              </w:rPr>
              <w:t>；进入页面配置默认为1</w:t>
            </w:r>
            <w:r>
              <w:t>0</w:t>
            </w:r>
            <w:r>
              <w:rPr>
                <w:rFonts w:hint="eastAsia"/>
              </w:rPr>
              <w:t>；下拉列表仅支持单选；</w:t>
            </w:r>
          </w:p>
          <w:p w14:paraId="338F7A28" w14:textId="77777777" w:rsidR="00084A04" w:rsidRDefault="00084A04" w:rsidP="00EF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24E3038" w14:textId="77777777" w:rsidR="00084A04" w:rsidRPr="007200EA" w:rsidRDefault="00084A04" w:rsidP="00EF4232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0EA">
              <w:rPr>
                <w:rFonts w:hint="eastAsia"/>
              </w:rPr>
              <w:t>操作场景说明：</w:t>
            </w:r>
          </w:p>
          <w:p w14:paraId="2C9C8619" w14:textId="77777777" w:rsidR="00084A04" w:rsidRPr="007200EA" w:rsidRDefault="00084A04" w:rsidP="00EF4232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7200EA">
              <w:rPr>
                <w:rFonts w:hint="eastAsia"/>
                <w:b w:val="0"/>
                <w:bCs/>
              </w:rPr>
              <w:t>每次设置完当前列表的每页显示条数后，不管当前在第几页，都将回到第一页；</w:t>
            </w:r>
          </w:p>
          <w:p w14:paraId="0BD137F0" w14:textId="77777777" w:rsidR="00084A04" w:rsidRPr="007200EA" w:rsidRDefault="00084A04" w:rsidP="00EF4232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/>
              </w:rPr>
            </w:pPr>
            <w:r w:rsidRPr="007200EA">
              <w:rPr>
                <w:rFonts w:hint="eastAsia"/>
                <w:b w:val="0"/>
                <w:bCs/>
              </w:rPr>
              <w:lastRenderedPageBreak/>
              <w:t>用户刷新页面或者是重新进入列表页面时，将恢复默认每页显示1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条数据。</w:t>
            </w:r>
          </w:p>
          <w:p w14:paraId="745BB745" w14:textId="77777777" w:rsidR="00084A04" w:rsidRPr="007200EA" w:rsidRDefault="00084A04" w:rsidP="00EF4232">
            <w:pPr>
              <w:pStyle w:val="2-"/>
              <w:numPr>
                <w:ilvl w:val="0"/>
                <w:numId w:val="60"/>
              </w:numPr>
              <w:ind w:right="1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00EA">
              <w:rPr>
                <w:rFonts w:hint="eastAsia"/>
                <w:b w:val="0"/>
                <w:bCs/>
              </w:rPr>
              <w:t>当对列表进行数据进行筛选时，筛选结果的数据将会根据设置的每页显示条数分页显示，例如：设置当前列表每页显示2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条，那么用户搜索的结果列表页根据当前设置的每页2</w:t>
            </w:r>
            <w:r w:rsidRPr="007200EA">
              <w:rPr>
                <w:b w:val="0"/>
                <w:bCs/>
              </w:rPr>
              <w:t>0</w:t>
            </w:r>
            <w:r w:rsidRPr="007200EA">
              <w:rPr>
                <w:rFonts w:hint="eastAsia"/>
                <w:b w:val="0"/>
                <w:bCs/>
              </w:rPr>
              <w:t>条进行分页显示。</w:t>
            </w:r>
          </w:p>
        </w:tc>
      </w:tr>
    </w:tbl>
    <w:p w14:paraId="019155BC" w14:textId="77777777" w:rsidR="00084A04" w:rsidRDefault="00084A04" w:rsidP="00084A04">
      <w:pPr>
        <w:pStyle w:val="aff1"/>
        <w:ind w:leftChars="0" w:left="0" w:right="180"/>
      </w:pPr>
    </w:p>
    <w:p w14:paraId="25800EEF" w14:textId="3CC9A2C4" w:rsidR="00084A04" w:rsidRDefault="00084A04" w:rsidP="00B7510A">
      <w:pPr>
        <w:pStyle w:val="aff1"/>
        <w:ind w:leftChars="0" w:left="0" w:right="180"/>
      </w:pPr>
    </w:p>
    <w:p w14:paraId="1E761F08" w14:textId="77777777" w:rsidR="00084A04" w:rsidRDefault="00084A04" w:rsidP="00B7510A">
      <w:pPr>
        <w:pStyle w:val="aff1"/>
        <w:ind w:leftChars="0" w:left="0" w:right="180"/>
      </w:pPr>
    </w:p>
    <w:p w14:paraId="21A31840" w14:textId="4ACE7260" w:rsidR="00B7510A" w:rsidRDefault="00B7510A" w:rsidP="00B7510A">
      <w:pPr>
        <w:pStyle w:val="5"/>
        <w:ind w:right="540"/>
      </w:pPr>
      <w:r>
        <w:rPr>
          <w:rFonts w:hint="eastAsia"/>
        </w:rPr>
        <w:t>服务日志</w:t>
      </w:r>
      <w:r w:rsidR="00084A04">
        <w:rPr>
          <w:rFonts w:hint="eastAsia"/>
        </w:rPr>
        <w:t>（暂不实现）</w:t>
      </w:r>
    </w:p>
    <w:p w14:paraId="1729B24C" w14:textId="3333AC48" w:rsidR="00B7510A" w:rsidRDefault="00B7510A" w:rsidP="00084A04">
      <w:r>
        <w:softHyphen/>
      </w:r>
      <w:r>
        <w:rPr>
          <w:rFonts w:hint="eastAsia"/>
        </w:rPr>
        <w:t>清洗数据</w:t>
      </w:r>
    </w:p>
    <w:p w14:paraId="35A9D0BF" w14:textId="77777777" w:rsidR="00B7510A" w:rsidRPr="00076CB3" w:rsidRDefault="00B7510A" w:rsidP="00B7510A">
      <w:r w:rsidRPr="00583AC9">
        <w:rPr>
          <w:noProof/>
        </w:rPr>
        <w:drawing>
          <wp:inline distT="0" distB="0" distL="0" distR="0" wp14:anchorId="64E06A2C" wp14:editId="105600F0">
            <wp:extent cx="6642100" cy="4023360"/>
            <wp:effectExtent l="0" t="0" r="0" b="2540"/>
            <wp:docPr id="273" name="图片 27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图形用户界面, 表格&#10;&#10;描述已自动生成"/>
                    <pic:cNvPicPr/>
                  </pic:nvPicPr>
                  <pic:blipFill rotWithShape="1">
                    <a:blip r:embed="rId126"/>
                    <a:srcRect l="1" r="-4" b="8304"/>
                    <a:stretch/>
                  </pic:blipFill>
                  <pic:spPr bwMode="auto">
                    <a:xfrm>
                      <a:off x="0" y="0"/>
                      <a:ext cx="6642332" cy="402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FFA2" w14:textId="77777777" w:rsidR="00B7510A" w:rsidRDefault="00B7510A" w:rsidP="00B7510A">
      <w:pPr>
        <w:pStyle w:val="af0"/>
      </w:pPr>
      <w:r>
        <w:rPr>
          <w:rFonts w:hint="eastAsia"/>
        </w:rPr>
        <w:t>图</w:t>
      </w:r>
      <w:r>
        <w:t xml:space="preserve">3.4.2.8-1 </w:t>
      </w:r>
      <w:r>
        <w:rPr>
          <w:rFonts w:hint="eastAsia"/>
        </w:rPr>
        <w:t>清洗数据页面</w:t>
      </w:r>
    </w:p>
    <w:p w14:paraId="5090D84C" w14:textId="77777777" w:rsidR="00B7510A" w:rsidRDefault="00B7510A" w:rsidP="00B7510A">
      <w:pPr>
        <w:pStyle w:val="5-"/>
      </w:pPr>
      <w:r>
        <w:rPr>
          <w:rFonts w:hint="eastAsia"/>
        </w:rPr>
        <w:t>页面说明</w:t>
      </w:r>
    </w:p>
    <w:p w14:paraId="5FC6AB68" w14:textId="77777777" w:rsidR="00B7510A" w:rsidRDefault="00B7510A" w:rsidP="00B7510A">
      <w:r>
        <w:rPr>
          <w:rFonts w:hint="eastAsia"/>
        </w:rPr>
        <w:t>该页面展示当前设备被清洗的数据内容。</w:t>
      </w:r>
    </w:p>
    <w:p w14:paraId="63AA9FC7" w14:textId="77777777" w:rsidR="00B7510A" w:rsidRDefault="00B7510A" w:rsidP="00B7510A"/>
    <w:tbl>
      <w:tblPr>
        <w:tblStyle w:val="5-5"/>
        <w:tblW w:w="10485" w:type="dxa"/>
        <w:tblLook w:val="04A0" w:firstRow="1" w:lastRow="0" w:firstColumn="1" w:lastColumn="0" w:noHBand="0" w:noVBand="1"/>
      </w:tblPr>
      <w:tblGrid>
        <w:gridCol w:w="1878"/>
        <w:gridCol w:w="8607"/>
      </w:tblGrid>
      <w:tr w:rsidR="00B7510A" w14:paraId="7C3EFB23" w14:textId="77777777" w:rsidTr="00950A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6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3C07DD2" w14:textId="77777777" w:rsidR="00B7510A" w:rsidRPr="00C3682C" w:rsidRDefault="00B7510A" w:rsidP="00950A98">
            <w:pPr>
              <w:jc w:val="center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需求点</w:t>
            </w:r>
          </w:p>
        </w:tc>
        <w:tc>
          <w:tcPr>
            <w:tcW w:w="922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5DCE4" w:themeFill="text2" w:themeFillTint="33"/>
            <w:vAlign w:val="center"/>
          </w:tcPr>
          <w:p w14:paraId="2AA7A3AD" w14:textId="77777777" w:rsidR="00B7510A" w:rsidRPr="00C3682C" w:rsidRDefault="00B7510A" w:rsidP="00950A9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66B88"/>
                <w:sz w:val="20"/>
                <w:szCs w:val="28"/>
              </w:rPr>
            </w:pPr>
            <w:r>
              <w:rPr>
                <w:rFonts w:hint="eastAsia"/>
                <w:color w:val="566B88"/>
                <w:sz w:val="20"/>
                <w:szCs w:val="28"/>
              </w:rPr>
              <w:t>需求说明</w:t>
            </w:r>
          </w:p>
        </w:tc>
      </w:tr>
      <w:tr w:rsidR="00B7510A" w14:paraId="1476A0FE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17355F02" w14:textId="77777777" w:rsidR="00B7510A" w:rsidRPr="004A1FCF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A1FCF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表格说明</w:t>
            </w:r>
          </w:p>
        </w:tc>
        <w:tc>
          <w:tcPr>
            <w:tcW w:w="9224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758A9BC7" w14:textId="77777777" w:rsidR="00B7510A" w:rsidRPr="00783BDC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表格中展示当前数据的上报时间、触发了哪条数据处理的规则，以及触发的时间。</w:t>
            </w:r>
          </w:p>
          <w:p w14:paraId="61870924" w14:textId="77777777" w:rsidR="00B7510A" w:rsidRPr="002A18EC" w:rsidRDefault="00B7510A" w:rsidP="00950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原始报文设定一个最大宽度，超过宽度后以</w:t>
            </w:r>
            <w:r>
              <w:t>…</w:t>
            </w:r>
            <w:r>
              <w:rPr>
                <w:rFonts w:hint="eastAsia"/>
              </w:rPr>
              <w:t>省略。点击弹窗，展示报文详情。</w:t>
            </w:r>
          </w:p>
        </w:tc>
      </w:tr>
      <w:tr w:rsidR="00B7510A" w14:paraId="0A614CC7" w14:textId="77777777" w:rsidTr="00950A9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260AEDDE" w14:textId="77777777" w:rsidR="00B7510A" w:rsidRPr="004A1FCF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A1FCF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表格筛选</w:t>
            </w:r>
          </w:p>
        </w:tc>
        <w:tc>
          <w:tcPr>
            <w:tcW w:w="9224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0C541CF7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1FCF">
              <w:rPr>
                <w:noProof/>
              </w:rPr>
              <w:drawing>
                <wp:inline distT="0" distB="0" distL="0" distR="0" wp14:anchorId="4E6EC0B1" wp14:editId="09E32769">
                  <wp:extent cx="3045349" cy="775407"/>
                  <wp:effectExtent l="0" t="0" r="3175" b="0"/>
                  <wp:docPr id="358" name="图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73" cy="799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7F5DE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可对上报时间、触发时间进行筛选，精确到秒。</w:t>
            </w:r>
            <w:ins w:id="386" w:author="李 国秀" w:date="2021-04-27T14:12:00Z">
              <w:r>
                <w:rPr>
                  <w:rFonts w:hint="eastAsia"/>
                </w:rPr>
                <w:t>选择日期范围后，支持从开始日期0</w:t>
              </w:r>
              <w:r>
                <w:t>0</w:t>
              </w:r>
              <w:r>
                <w:rPr>
                  <w:rFonts w:hint="eastAsia"/>
                </w:rPr>
                <w:t>:</w:t>
              </w:r>
              <w:r>
                <w:t>00:00</w:t>
              </w:r>
              <w:r>
                <w:rPr>
                  <w:rFonts w:hint="eastAsia"/>
                </w:rPr>
                <w:t>至结束日期的2</w:t>
              </w:r>
              <w:r>
                <w:t>3</w:t>
              </w:r>
              <w:r>
                <w:rPr>
                  <w:rFonts w:hint="eastAsia"/>
                </w:rPr>
                <w:t>:</w:t>
              </w:r>
              <w:r>
                <w:t>59:59</w:t>
              </w:r>
              <w:r>
                <w:rPr>
                  <w:rFonts w:hint="eastAsia"/>
                </w:rPr>
                <w:t>筛选数据。</w:t>
              </w:r>
            </w:ins>
          </w:p>
          <w:p w14:paraId="0ACFF9BA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AC1143" w14:textId="77777777" w:rsidR="00B7510A" w:rsidRDefault="00B7510A" w:rsidP="00950A98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模糊搜索</w:t>
            </w:r>
          </w:p>
          <w:p w14:paraId="4F1F1620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对报文、处理规则进行模糊搜索。</w:t>
            </w:r>
          </w:p>
          <w:p w14:paraId="76A09AD8" w14:textId="77777777" w:rsidR="00B7510A" w:rsidRDefault="00B7510A" w:rsidP="00950A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3BDC">
              <w:t>输入关键字后，回车或按搜索按钮。下方内容暂时隐藏，显示加载中动画，待搜索完毕后，展现搜索结果。并在上方显示，已为您找到X条结果。若无搜索结果，展示空状态插画，提示：暂无结果。</w:t>
            </w:r>
          </w:p>
        </w:tc>
      </w:tr>
      <w:tr w:rsidR="00B7510A" w14:paraId="64103862" w14:textId="77777777" w:rsidTr="00950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  <w:tcBorders>
              <w:top w:val="single" w:sz="6" w:space="0" w:color="BFBFBF" w:themeColor="background1" w:themeShade="BF"/>
              <w:left w:val="single" w:sz="6" w:space="0" w:color="BFBFBF" w:themeColor="background1" w:themeShade="BF"/>
              <w:bottom w:val="single" w:sz="6" w:space="0" w:color="BFBFBF" w:themeColor="background1" w:themeShade="BF"/>
              <w:right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51CB2EF5" w14:textId="77777777" w:rsidR="00B7510A" w:rsidRPr="004A1FCF" w:rsidRDefault="00B7510A" w:rsidP="00950A98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 w:rsidRPr="004A1FCF"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列表翻页设置</w:t>
            </w:r>
          </w:p>
        </w:tc>
        <w:tc>
          <w:tcPr>
            <w:tcW w:w="9224" w:type="dxa"/>
            <w:tcBorders>
              <w:left w:val="single" w:sz="6" w:space="0" w:color="BFBFBF" w:themeColor="background1" w:themeShade="BF"/>
            </w:tcBorders>
            <w:shd w:val="clear" w:color="auto" w:fill="auto"/>
          </w:tcPr>
          <w:p w14:paraId="4FED778D" w14:textId="539A5C36" w:rsidR="00B7510A" w:rsidRPr="00767251" w:rsidRDefault="00FA3C8B" w:rsidP="00FA3C8B">
            <w:pPr>
              <w:pStyle w:val="2-"/>
              <w:numPr>
                <w:ilvl w:val="0"/>
                <w:numId w:val="0"/>
              </w:numPr>
              <w:ind w:right="180" w:firstLine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保持现有逻辑</w:t>
            </w:r>
          </w:p>
        </w:tc>
      </w:tr>
    </w:tbl>
    <w:p w14:paraId="5D4FF179" w14:textId="77777777" w:rsidR="00B7510A" w:rsidRDefault="00B7510A" w:rsidP="00B7510A"/>
    <w:p w14:paraId="5EEFA20C" w14:textId="77777777" w:rsidR="00B7510A" w:rsidRDefault="00B7510A" w:rsidP="00B7510A"/>
    <w:p w14:paraId="2A288033" w14:textId="77777777" w:rsidR="00B7510A" w:rsidRDefault="00B7510A" w:rsidP="00B7510A"/>
    <w:p w14:paraId="45A590D7" w14:textId="5515DF0D" w:rsidR="0053391E" w:rsidRDefault="00B7510A" w:rsidP="0053391E">
      <w:pPr>
        <w:pStyle w:val="3"/>
      </w:pPr>
      <w:r>
        <w:rPr>
          <w:rFonts w:hint="eastAsia"/>
        </w:rPr>
        <w:t>系统管理</w:t>
      </w:r>
    </w:p>
    <w:p w14:paraId="431ACEBD" w14:textId="484F82DA" w:rsidR="00B7510A" w:rsidRPr="00B7510A" w:rsidRDefault="00B7510A" w:rsidP="00B7510A">
      <w:pPr>
        <w:pStyle w:val="4"/>
        <w:spacing w:before="156"/>
      </w:pPr>
      <w:r>
        <w:rPr>
          <w:rFonts w:hint="eastAsia"/>
        </w:rPr>
        <w:t>租户管理中心</w:t>
      </w:r>
    </w:p>
    <w:p w14:paraId="7BB270DA" w14:textId="08A93E12" w:rsidR="00BD4F54" w:rsidRDefault="00210A8E" w:rsidP="00BD4F54">
      <w:pPr>
        <w:pStyle w:val="af0"/>
        <w:jc w:val="left"/>
      </w:pPr>
      <w:r>
        <w:rPr>
          <w:noProof/>
        </w:rPr>
        <w:drawing>
          <wp:inline distT="0" distB="0" distL="0" distR="0" wp14:anchorId="5FBEFE72" wp14:editId="1D3EFC5A">
            <wp:extent cx="6642100" cy="4408805"/>
            <wp:effectExtent l="0" t="0" r="6350" b="0"/>
            <wp:docPr id="562" name="图片 562" descr="图示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图示, 日程表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7796" w14:textId="0D889B35" w:rsidR="0053391E" w:rsidRPr="0053391E" w:rsidRDefault="0053391E" w:rsidP="00210A8E">
      <w:pPr>
        <w:pStyle w:val="af0"/>
      </w:pPr>
      <w:r>
        <w:rPr>
          <w:rFonts w:hint="eastAsia"/>
        </w:rPr>
        <w:t>图</w:t>
      </w:r>
      <w:r w:rsidR="00210A8E">
        <w:t>4</w:t>
      </w:r>
      <w:r>
        <w:t>.</w:t>
      </w:r>
      <w:r w:rsidR="00CD53EE">
        <w:t>6</w:t>
      </w:r>
      <w:r w:rsidR="00210A8E">
        <w:t>.1</w:t>
      </w:r>
      <w:r>
        <w:t xml:space="preserve">-1 </w:t>
      </w:r>
      <w:r>
        <w:rPr>
          <w:rFonts w:hint="eastAsia"/>
        </w:rPr>
        <w:t>租户管理中心页面</w:t>
      </w:r>
    </w:p>
    <w:tbl>
      <w:tblPr>
        <w:tblStyle w:val="5-5"/>
        <w:tblW w:w="10482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896"/>
        <w:gridCol w:w="8586"/>
      </w:tblGrid>
      <w:tr w:rsidR="0053391E" w14:paraId="686192DC" w14:textId="77777777" w:rsidTr="00FB2E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D5DCE4" w:themeFill="text2" w:themeFillTint="33"/>
            <w:vAlign w:val="center"/>
          </w:tcPr>
          <w:p w14:paraId="30B4ACA1" w14:textId="77777777" w:rsidR="0053391E" w:rsidRPr="005E7C58" w:rsidRDefault="0053391E" w:rsidP="005E7C58">
            <w:pPr>
              <w:jc w:val="center"/>
              <w:rPr>
                <w:color w:val="2F5496" w:themeColor="accent1" w:themeShade="BF"/>
                <w:sz w:val="20"/>
                <w:szCs w:val="28"/>
              </w:rPr>
            </w:pPr>
            <w:r w:rsidRPr="005E7C58">
              <w:rPr>
                <w:rFonts w:hint="eastAsia"/>
                <w:color w:val="2F5496" w:themeColor="accent1" w:themeShade="BF"/>
                <w:sz w:val="20"/>
                <w:szCs w:val="28"/>
              </w:rPr>
              <w:t>需求点</w:t>
            </w:r>
          </w:p>
        </w:tc>
        <w:tc>
          <w:tcPr>
            <w:tcW w:w="858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D5DCE4" w:themeFill="text2" w:themeFillTint="33"/>
            <w:vAlign w:val="center"/>
          </w:tcPr>
          <w:p w14:paraId="1E4F6EFD" w14:textId="77777777" w:rsidR="0053391E" w:rsidRPr="005E7C58" w:rsidRDefault="0053391E" w:rsidP="005E7C58">
            <w:pPr>
              <w:tabs>
                <w:tab w:val="center" w:pos="435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  <w:sz w:val="20"/>
                <w:szCs w:val="28"/>
              </w:rPr>
            </w:pPr>
            <w:r w:rsidRPr="005E7C58">
              <w:rPr>
                <w:rFonts w:hint="eastAsia"/>
                <w:color w:val="2F5496" w:themeColor="accent1" w:themeShade="BF"/>
                <w:sz w:val="20"/>
                <w:szCs w:val="28"/>
              </w:rPr>
              <w:t>需求说明</w:t>
            </w:r>
          </w:p>
        </w:tc>
      </w:tr>
      <w:tr w:rsidR="00CE41CB" w14:paraId="22BD431E" w14:textId="77777777" w:rsidTr="00FB2E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bottom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024BEF8C" w14:textId="549AB9FE" w:rsidR="0053391E" w:rsidRPr="005E7C58" w:rsidRDefault="00210A8E" w:rsidP="005E7C58">
            <w:pPr>
              <w:spacing w:line="240" w:lineRule="atLeast"/>
              <w:jc w:val="center"/>
              <w:rPr>
                <w:b w:val="0"/>
                <w:bCs w:val="0"/>
                <w:color w:val="000000" w:themeColor="text1"/>
                <w:sz w:val="22"/>
                <w:szCs w:val="36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sz w:val="22"/>
                <w:szCs w:val="36"/>
              </w:rPr>
              <w:t>页面说明</w:t>
            </w:r>
          </w:p>
        </w:tc>
        <w:tc>
          <w:tcPr>
            <w:tcW w:w="8586" w:type="dxa"/>
            <w:tcBorders>
              <w:bottom w:val="single" w:sz="6" w:space="0" w:color="BFBFBF" w:themeColor="background1" w:themeShade="BF"/>
            </w:tcBorders>
            <w:shd w:val="clear" w:color="auto" w:fill="auto"/>
          </w:tcPr>
          <w:p w14:paraId="3631775F" w14:textId="6D53C72E" w:rsidR="0053391E" w:rsidRPr="00C9755C" w:rsidRDefault="00210A8E" w:rsidP="00C975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该页面只有</w:t>
            </w:r>
            <w:r w:rsidR="00CE41CB">
              <w:rPr>
                <w:rFonts w:hint="eastAsia"/>
                <w:szCs w:val="21"/>
              </w:rPr>
              <w:t>超级管理员</w:t>
            </w:r>
            <w:r>
              <w:rPr>
                <w:rFonts w:hint="eastAsia"/>
                <w:szCs w:val="21"/>
              </w:rPr>
              <w:t>有权限展示、管理。其他用户屏蔽展示该菜单</w:t>
            </w:r>
          </w:p>
        </w:tc>
      </w:tr>
      <w:tr w:rsidR="00C72347" w14:paraId="3D86C6C5" w14:textId="77777777" w:rsidTr="00FB2E2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5522E68E" w14:textId="77777777" w:rsidR="00C72347" w:rsidRPr="005E7C58" w:rsidRDefault="00C72347" w:rsidP="00152FDD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Banner</w:t>
            </w:r>
          </w:p>
        </w:tc>
        <w:tc>
          <w:tcPr>
            <w:tcW w:w="8586" w:type="dxa"/>
            <w:shd w:val="clear" w:color="auto" w:fill="auto"/>
          </w:tcPr>
          <w:p w14:paraId="36F3AED4" w14:textId="5E21B3F8" w:rsidR="00C72347" w:rsidRPr="00C7234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t>Ui</w:t>
            </w:r>
            <w:r>
              <w:rPr>
                <w:rFonts w:hint="eastAsia"/>
                <w:szCs w:val="21"/>
              </w:rPr>
              <w:t>设计一张平台宣传图。</w:t>
            </w:r>
            <w:r w:rsidR="00FB2E27">
              <w:rPr>
                <w:szCs w:val="21"/>
              </w:rPr>
              <w:t>B</w:t>
            </w:r>
            <w:r w:rsidR="00FB2E27">
              <w:rPr>
                <w:rFonts w:hint="eastAsia"/>
                <w:szCs w:val="21"/>
              </w:rPr>
              <w:t>anner可点击关闭，关闭后，下方租户自动上移展示；用户每次登录到平台后，进入租户管理中心页面，都将恢复banner展示。</w:t>
            </w:r>
          </w:p>
        </w:tc>
      </w:tr>
      <w:tr w:rsidR="00C72347" w14:paraId="23AEA66F" w14:textId="77777777" w:rsidTr="00FB2E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76843F8A" w14:textId="77777777" w:rsidR="00C72347" w:rsidRPr="005E7C58" w:rsidRDefault="00C72347" w:rsidP="00152FDD">
            <w:pPr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lastRenderedPageBreak/>
              <w:t>租户管理中心页面</w:t>
            </w:r>
          </w:p>
        </w:tc>
        <w:tc>
          <w:tcPr>
            <w:tcW w:w="8586" w:type="dxa"/>
            <w:shd w:val="clear" w:color="auto" w:fill="auto"/>
          </w:tcPr>
          <w:p w14:paraId="771AEF84" w14:textId="5778D892" w:rsidR="00152FDD" w:rsidRDefault="00CE41CB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192B62" wp14:editId="6FEFD006">
                  <wp:extent cx="5311531" cy="1404560"/>
                  <wp:effectExtent l="0" t="0" r="3810" b="5715"/>
                  <wp:docPr id="563" name="图片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091" cy="141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69861" w14:textId="2EAF624C" w:rsidR="00C72347" w:rsidRDefault="00C72347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租户以卡片形式存在，卡片以租户logo展示，logo下方显示租户</w:t>
            </w:r>
            <w:r w:rsidR="00CE41CB">
              <w:rPr>
                <w:rFonts w:hint="eastAsia"/>
              </w:rPr>
              <w:t>名称</w:t>
            </w:r>
            <w:r>
              <w:rPr>
                <w:rFonts w:hint="eastAsia"/>
              </w:rPr>
              <w:t>。</w:t>
            </w:r>
            <w:r w:rsidR="00CE41CB">
              <w:rPr>
                <w:rFonts w:hint="eastAsia"/>
              </w:rPr>
              <w:t>U</w:t>
            </w:r>
            <w:r w:rsidR="00CE41CB">
              <w:t>I</w:t>
            </w:r>
            <w:r w:rsidR="00CE41CB">
              <w:rPr>
                <w:rFonts w:hint="eastAsia"/>
              </w:rPr>
              <w:t>可设计卡片小一点，一行5</w:t>
            </w:r>
            <w:r w:rsidR="00CE41CB">
              <w:t>-6</w:t>
            </w:r>
            <w:r w:rsidR="00CE41CB">
              <w:rPr>
                <w:rFonts w:hint="eastAsia"/>
              </w:rPr>
              <w:t>个</w:t>
            </w:r>
          </w:p>
          <w:p w14:paraId="289095D6" w14:textId="77777777" w:rsidR="00C72347" w:rsidRDefault="00C72347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按照创建时间进行排序，且已停用租户放在最后面，按照停用时间顺序排列。顺序如下：刚创建的&gt;最后创建的&gt;最后停用的&gt;刚停用的。</w:t>
            </w:r>
          </w:p>
          <w:p w14:paraId="4DD0E8FD" w14:textId="77777777" w:rsidR="00C72347" w:rsidRDefault="00C72347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整个页面向下滚动，租户一般情况下不会很多，可一次性加载2</w:t>
            </w:r>
            <w:r>
              <w:t>0</w:t>
            </w:r>
            <w:r>
              <w:rPr>
                <w:rFonts w:hint="eastAsia"/>
              </w:rPr>
              <w:t>个，再往下滚动时再加载下一页。</w:t>
            </w:r>
          </w:p>
          <w:p w14:paraId="62871F3B" w14:textId="77777777" w:rsidR="00C72347" w:rsidRDefault="00C72347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租户管理中心下方显示当前平台具有多少个租户。</w:t>
            </w:r>
          </w:p>
          <w:p w14:paraId="694D1232" w14:textId="71ECFC02" w:rsidR="00981C67" w:rsidRPr="000B5572" w:rsidRDefault="00C72347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租户存在停用状态，当租户停用时，在卡片右上角显示已停用。</w:t>
            </w:r>
          </w:p>
          <w:p w14:paraId="4CBFEB25" w14:textId="77777777" w:rsidR="00C72347" w:rsidRPr="000B5572" w:rsidRDefault="00C72347" w:rsidP="00C72347">
            <w:pPr>
              <w:pStyle w:val="1-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交互说明</w:t>
            </w:r>
          </w:p>
          <w:p w14:paraId="79ACC241" w14:textId="77777777" w:rsidR="00C72347" w:rsidRDefault="00C72347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进入页面时，页面区域中心呈现加载动画，如果租户为空，则显示空状态的插画。插画下方提示文字：暂无租户，点击右上方新建。</w:t>
            </w:r>
          </w:p>
          <w:p w14:paraId="73A53351" w14:textId="77777777" w:rsidR="00C72347" w:rsidRPr="00C72347" w:rsidRDefault="00C72347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当页面向下滚动时，出现加载动画。</w:t>
            </w:r>
          </w:p>
        </w:tc>
      </w:tr>
      <w:tr w:rsidR="00C72347" w14:paraId="2CD3E8C6" w14:textId="77777777" w:rsidTr="00FB2E2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7E33BB79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租户操作</w:t>
            </w:r>
          </w:p>
        </w:tc>
        <w:tc>
          <w:tcPr>
            <w:tcW w:w="8586" w:type="dxa"/>
            <w:shd w:val="clear" w:color="auto" w:fill="auto"/>
          </w:tcPr>
          <w:p w14:paraId="21AC1848" w14:textId="77777777" w:rsidR="00C7234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租户操作分为租户详情、删除租户与停用租户</w:t>
            </w:r>
          </w:p>
          <w:p w14:paraId="622C376E" w14:textId="4746A045" w:rsidR="00C7234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5557566B" w14:textId="77777777" w:rsidR="00C72347" w:rsidRPr="000B5572" w:rsidRDefault="00C72347" w:rsidP="00C7234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5572">
              <w:rPr>
                <w:rFonts w:hint="eastAsia"/>
              </w:rPr>
              <w:t>交互说明</w:t>
            </w:r>
          </w:p>
          <w:p w14:paraId="129B3073" w14:textId="00051970" w:rsidR="00C72347" w:rsidRDefault="00EC5E4B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点击卡片</w:t>
            </w:r>
            <w:r w:rsidR="00C72347">
              <w:rPr>
                <w:rFonts w:hint="eastAsia"/>
                <w:szCs w:val="21"/>
              </w:rPr>
              <w:t>，弹出租户详情弹窗</w:t>
            </w:r>
          </w:p>
          <w:p w14:paraId="669E5CA1" w14:textId="77777777" w:rsidR="001C1A71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点击租户卡片右下角的设置样式的图标，上方弹出操作菜单，里面是删除租户与停用租户。点击弹出相对应弹窗。</w:t>
            </w:r>
          </w:p>
          <w:p w14:paraId="645476CF" w14:textId="77777777" w:rsidR="001C1A71" w:rsidRDefault="001C1A71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点击下图中的按钮分别出现租户详情弹窗、删除租户弹窗、停用租户弹窗以及新增租户弹窗。</w:t>
            </w:r>
          </w:p>
          <w:p w14:paraId="175ED9BD" w14:textId="4B5C59C7" w:rsidR="001C1A71" w:rsidRPr="00C72347" w:rsidRDefault="00EC5E4B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ED0CAC" wp14:editId="03DA25F5">
                  <wp:extent cx="1395047" cy="1326034"/>
                  <wp:effectExtent l="0" t="0" r="0" b="7620"/>
                  <wp:docPr id="565" name="图片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128" cy="1331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7" w14:paraId="3FE91961" w14:textId="77777777" w:rsidTr="00FB2E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5895C7D9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租户详情</w:t>
            </w:r>
            <w:r w:rsidR="006224A7"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弹窗</w:t>
            </w:r>
          </w:p>
        </w:tc>
        <w:tc>
          <w:tcPr>
            <w:tcW w:w="8586" w:type="dxa"/>
            <w:shd w:val="clear" w:color="auto" w:fill="auto"/>
          </w:tcPr>
          <w:p w14:paraId="7BEFEB28" w14:textId="1B47F9CC" w:rsidR="00715024" w:rsidRDefault="003727AD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</w:t>
            </w:r>
            <w:r w:rsidR="00715024">
              <w:rPr>
                <w:rFonts w:hint="eastAsia"/>
                <w:szCs w:val="21"/>
              </w:rPr>
              <w:t>租户管理中心页面上的租户卡片，弹出租户详情弹窗。</w:t>
            </w:r>
          </w:p>
          <w:p w14:paraId="1F8D3B93" w14:textId="188C56A3" w:rsidR="005C2A30" w:rsidRDefault="00EC5E4B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E46CA0" wp14:editId="38913968">
                  <wp:extent cx="2418842" cy="3259015"/>
                  <wp:effectExtent l="0" t="0" r="635" b="0"/>
                  <wp:docPr id="567" name="图片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215" cy="32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0BA75" w14:textId="6ADE4235" w:rsidR="001C1A71" w:rsidRDefault="005C2A30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弹窗中</w:t>
            </w:r>
            <w:r w:rsidR="00C72347">
              <w:rPr>
                <w:rFonts w:hint="eastAsia"/>
                <w:szCs w:val="21"/>
              </w:rPr>
              <w:t>展示租户头像、租户简称、</w:t>
            </w:r>
            <w:r w:rsidR="00EC5E4B">
              <w:rPr>
                <w:rFonts w:hint="eastAsia"/>
                <w:szCs w:val="21"/>
              </w:rPr>
              <w:t>租户</w:t>
            </w:r>
            <w:r w:rsidR="00C72347">
              <w:rPr>
                <w:rFonts w:hint="eastAsia"/>
                <w:szCs w:val="21"/>
              </w:rPr>
              <w:t>用户名、</w:t>
            </w:r>
            <w:r w:rsidR="00EC5E4B">
              <w:rPr>
                <w:rFonts w:hint="eastAsia"/>
                <w:szCs w:val="21"/>
              </w:rPr>
              <w:t>租户</w:t>
            </w:r>
            <w:r w:rsidR="00C72347">
              <w:rPr>
                <w:rFonts w:hint="eastAsia"/>
                <w:szCs w:val="21"/>
              </w:rPr>
              <w:t>姓名、管理员电话等字段。</w:t>
            </w:r>
          </w:p>
          <w:p w14:paraId="539DE030" w14:textId="77777777" w:rsidR="00981C67" w:rsidRDefault="00C72347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点击右上角编辑按钮后，当前弹窗变成编辑弹窗。</w:t>
            </w:r>
          </w:p>
          <w:p w14:paraId="3CDE3AC8" w14:textId="7235598F" w:rsidR="00C72347" w:rsidRDefault="002C6423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9A6AF" wp14:editId="4C341B88">
                  <wp:extent cx="2728505" cy="3874477"/>
                  <wp:effectExtent l="0" t="0" r="0" b="0"/>
                  <wp:docPr id="569" name="图片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23" cy="388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del w:id="387" w:author="zhang ling" w:date="2021-04-20T20:34:00Z">
              <w:r w:rsidR="00D25749" w:rsidRPr="00D25749" w:rsidDel="00E202BA">
                <w:rPr>
                  <w:noProof/>
                  <w:szCs w:val="21"/>
                </w:rPr>
                <w:drawing>
                  <wp:inline distT="0" distB="0" distL="0" distR="0" wp14:anchorId="09F519AF" wp14:editId="605DEBD2">
                    <wp:extent cx="2250364" cy="3385547"/>
                    <wp:effectExtent l="0" t="0" r="0" b="5715"/>
                    <wp:docPr id="471" name="图片 4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57753" cy="339666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AAE686D" w14:textId="64BE6009" w:rsidR="00644346" w:rsidRPr="00C72347" w:rsidRDefault="00644346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</w:tc>
      </w:tr>
      <w:tr w:rsidR="00C72347" w14:paraId="1FA0B1B6" w14:textId="77777777" w:rsidTr="00FB2E2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6C7F7AC6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编辑租户详情</w:t>
            </w:r>
          </w:p>
        </w:tc>
        <w:tc>
          <w:tcPr>
            <w:tcW w:w="8586" w:type="dxa"/>
            <w:shd w:val="clear" w:color="auto" w:fill="auto"/>
          </w:tcPr>
          <w:p w14:paraId="7195E447" w14:textId="431F6354" w:rsidR="00C72347" w:rsidRDefault="001C1A71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点击租户详情弹窗右上角的编辑按钮后，出现</w:t>
            </w:r>
            <w:r w:rsidR="00C72347">
              <w:rPr>
                <w:rFonts w:hint="eastAsia"/>
                <w:szCs w:val="21"/>
              </w:rPr>
              <w:t>下方图片</w:t>
            </w:r>
            <w:r>
              <w:rPr>
                <w:rFonts w:hint="eastAsia"/>
                <w:szCs w:val="21"/>
              </w:rPr>
              <w:t>中的</w:t>
            </w:r>
            <w:r w:rsidR="00C72347">
              <w:rPr>
                <w:rFonts w:hint="eastAsia"/>
                <w:szCs w:val="21"/>
              </w:rPr>
              <w:t>编辑弹窗。</w:t>
            </w:r>
          </w:p>
          <w:p w14:paraId="0292CA3B" w14:textId="70A6605D" w:rsidR="005C2A30" w:rsidRDefault="005C2A30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5C2A30">
              <w:rPr>
                <w:noProof/>
                <w:szCs w:val="21"/>
              </w:rPr>
              <w:drawing>
                <wp:inline distT="0" distB="0" distL="0" distR="0" wp14:anchorId="618A6B7C" wp14:editId="14759178">
                  <wp:extent cx="1647730" cy="578932"/>
                  <wp:effectExtent l="0" t="0" r="3810" b="571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520" cy="59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37CCB" w14:textId="76771428" w:rsidR="00C72347" w:rsidRDefault="00D25749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t xml:space="preserve"> </w:t>
            </w:r>
            <w:del w:id="388" w:author="zhang ling" w:date="2021-04-20T20:35:00Z">
              <w:r w:rsidR="0048269F" w:rsidRPr="0048269F" w:rsidDel="00E202BA">
                <w:rPr>
                  <w:noProof/>
                </w:rPr>
                <w:drawing>
                  <wp:inline distT="0" distB="0" distL="0" distR="0" wp14:anchorId="36FADFD3" wp14:editId="7444C69B">
                    <wp:extent cx="3077709" cy="5320146"/>
                    <wp:effectExtent l="0" t="0" r="0" b="1270"/>
                    <wp:docPr id="474" name="图片 47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7241" cy="533662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89" w:author="zhang ling" w:date="2021-04-22T18:39:00Z">
              <w:r w:rsidR="00B54E8B">
                <w:rPr>
                  <w:noProof/>
                </w:rPr>
                <w:t xml:space="preserve"> </w:t>
              </w:r>
              <w:del w:id="390" w:author="李 国秀" w:date="2021-04-27T10:48:00Z">
                <w:r w:rsidR="00B54E8B" w:rsidRPr="00B54E8B" w:rsidDel="008D610B">
                  <w:rPr>
                    <w:noProof/>
                  </w:rPr>
                  <w:drawing>
                    <wp:inline distT="0" distB="0" distL="0" distR="0" wp14:anchorId="49D4B9C9" wp14:editId="609B4A7D">
                      <wp:extent cx="2453598" cy="4553712"/>
                      <wp:effectExtent l="0" t="0" r="0" b="0"/>
                      <wp:docPr id="7" name="图片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3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59253" cy="456420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ins>
          </w:p>
          <w:p w14:paraId="69B73B1B" w14:textId="1F041413" w:rsidR="00C7234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编辑弹窗中除了</w:t>
            </w:r>
            <w:r w:rsidR="002C6423">
              <w:rPr>
                <w:rFonts w:hint="eastAsia"/>
                <w:szCs w:val="21"/>
              </w:rPr>
              <w:t>租户</w:t>
            </w:r>
            <w:r>
              <w:rPr>
                <w:rFonts w:hint="eastAsia"/>
                <w:szCs w:val="21"/>
              </w:rPr>
              <w:t>用户名外其他的都允许编辑。</w:t>
            </w:r>
          </w:p>
          <w:p w14:paraId="35635FF6" w14:textId="441716D3" w:rsidR="00981C6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租户图标、租户</w:t>
            </w:r>
            <w:r w:rsidR="002C6423">
              <w:rPr>
                <w:rFonts w:hint="eastAsia"/>
                <w:szCs w:val="21"/>
              </w:rPr>
              <w:t>简称</w:t>
            </w:r>
            <w:r>
              <w:rPr>
                <w:rFonts w:hint="eastAsia"/>
                <w:szCs w:val="21"/>
              </w:rPr>
              <w:t>、</w:t>
            </w:r>
            <w:r w:rsidR="002C6423">
              <w:rPr>
                <w:rFonts w:hint="eastAsia"/>
                <w:szCs w:val="21"/>
              </w:rPr>
              <w:t>租户</w:t>
            </w:r>
            <w:r>
              <w:rPr>
                <w:rFonts w:hint="eastAsia"/>
                <w:szCs w:val="21"/>
              </w:rPr>
              <w:t>姓名、</w:t>
            </w:r>
            <w:r w:rsidR="002C6423">
              <w:rPr>
                <w:rFonts w:hint="eastAsia"/>
                <w:szCs w:val="21"/>
              </w:rPr>
              <w:t>租户</w:t>
            </w:r>
            <w:r>
              <w:rPr>
                <w:rFonts w:hint="eastAsia"/>
                <w:szCs w:val="21"/>
              </w:rPr>
              <w:t>电话的字段限制与新增租户时一致，不再赘述。</w:t>
            </w:r>
          </w:p>
          <w:p w14:paraId="40654273" w14:textId="00C02294" w:rsidR="00C72347" w:rsidRDefault="002C6423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lastRenderedPageBreak/>
              <w:t>租户</w:t>
            </w:r>
            <w:r w:rsidR="00C72347" w:rsidRPr="00262574">
              <w:rPr>
                <w:rFonts w:hint="eastAsia"/>
                <w:b/>
                <w:bCs/>
                <w:szCs w:val="21"/>
              </w:rPr>
              <w:t>密码</w:t>
            </w:r>
            <w:r w:rsidR="00C72347">
              <w:rPr>
                <w:rFonts w:hint="eastAsia"/>
                <w:szCs w:val="21"/>
              </w:rPr>
              <w:t>：点击重置密码，将用户密码重置为1</w:t>
            </w:r>
            <w:r w:rsidR="00C72347">
              <w:rPr>
                <w:szCs w:val="21"/>
              </w:rPr>
              <w:t>23456</w:t>
            </w:r>
            <w:r w:rsidR="00C72347">
              <w:rPr>
                <w:rFonts w:hint="eastAsia"/>
                <w:szCs w:val="21"/>
              </w:rPr>
              <w:t>，并且在上方弹窗提示：用户密码重置成功</w:t>
            </w:r>
          </w:p>
          <w:p w14:paraId="27436DBD" w14:textId="70030361" w:rsidR="00E202BA" w:rsidRPr="00884A12" w:rsidRDefault="002C6423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91" w:author="zhang ling" w:date="2021-04-20T20:33:00Z"/>
              </w:rPr>
            </w:pPr>
            <w:r>
              <w:rPr>
                <w:rFonts w:hint="eastAsia"/>
                <w:b/>
                <w:bCs/>
                <w:szCs w:val="21"/>
              </w:rPr>
              <w:t>租户</w:t>
            </w:r>
            <w:ins w:id="392" w:author="zhang ling" w:date="2021-04-20T20:34:00Z">
              <w:r w:rsidR="00E202BA" w:rsidRPr="00913DA6">
                <w:rPr>
                  <w:rFonts w:hint="eastAsia"/>
                  <w:b/>
                  <w:bCs/>
                  <w:szCs w:val="21"/>
                </w:rPr>
                <w:t>邮箱</w:t>
              </w:r>
              <w:r w:rsidR="00E202BA">
                <w:rPr>
                  <w:rFonts w:hint="eastAsia"/>
                  <w:b/>
                  <w:bCs/>
                  <w:szCs w:val="21"/>
                </w:rPr>
                <w:t>：</w:t>
              </w:r>
              <w:r w:rsidR="00E202BA" w:rsidRPr="00913DA6">
                <w:rPr>
                  <w:rFonts w:hint="eastAsia"/>
                </w:rPr>
                <w:t>符合</w:t>
              </w:r>
              <w:r w:rsidR="00E202BA">
                <w:rPr>
                  <w:rFonts w:hint="eastAsia"/>
                </w:rPr>
                <w:t>普通</w:t>
              </w:r>
              <w:r w:rsidR="00E202BA" w:rsidRPr="00913DA6">
                <w:rPr>
                  <w:rFonts w:hint="eastAsia"/>
                </w:rPr>
                <w:t>邮箱校验规则即可。</w:t>
              </w:r>
            </w:ins>
          </w:p>
          <w:p w14:paraId="02DB9EA0" w14:textId="77777777" w:rsidR="00E202BA" w:rsidRDefault="00E202BA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7A14E175" w14:textId="77777777" w:rsidR="00C72347" w:rsidRPr="00262574" w:rsidRDefault="00C72347" w:rsidP="00C72347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2574">
              <w:rPr>
                <w:rFonts w:hint="eastAsia"/>
              </w:rPr>
              <w:t>交互说明：</w:t>
            </w:r>
          </w:p>
          <w:p w14:paraId="0E1A3CF1" w14:textId="77777777" w:rsidR="00C72347" w:rsidRDefault="00C72347" w:rsidP="00C723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点击确定后，上方弹窗提示：租户信息编辑成功</w:t>
            </w:r>
          </w:p>
        </w:tc>
      </w:tr>
      <w:tr w:rsidR="00C72347" w14:paraId="5A29484D" w14:textId="77777777" w:rsidTr="00FB2E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72CE4385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删除租户弹窗</w:t>
            </w:r>
          </w:p>
        </w:tc>
        <w:tc>
          <w:tcPr>
            <w:tcW w:w="8586" w:type="dxa"/>
            <w:shd w:val="clear" w:color="auto" w:fill="auto"/>
          </w:tcPr>
          <w:p w14:paraId="17FF6138" w14:textId="37C7D037" w:rsidR="005C2A30" w:rsidRDefault="005C2A30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点击租户管理管理中心租户卡片中的管理按钮，选择删除租户的操作进行删除租户操作。</w:t>
            </w:r>
          </w:p>
          <w:p w14:paraId="068F0D9E" w14:textId="3C780F81" w:rsidR="005C2A30" w:rsidRDefault="002C6423" w:rsidP="00C72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9138E42" wp14:editId="3DA34AC4">
                  <wp:extent cx="1729154" cy="1584006"/>
                  <wp:effectExtent l="0" t="0" r="4445" b="0"/>
                  <wp:docPr id="570" name="图片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663" cy="158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1B465" w14:textId="03D64FEE" w:rsidR="005C2A30" w:rsidRPr="005C2A30" w:rsidRDefault="00EA6916" w:rsidP="005C2A3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需要校验当前租户下，是否还存在产品、设备；如果还存在产品、设备，则不允许进行租户删除，提示：租户下存在产品/设备，请清除完产品/设备后再操作！</w:t>
            </w:r>
          </w:p>
          <w:p w14:paraId="16A9E46D" w14:textId="4FC5021A" w:rsidR="00C72347" w:rsidRDefault="00C72347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14:paraId="53EE7277" w14:textId="47F132B3" w:rsidR="00EA6916" w:rsidRDefault="00EA6916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如果租户下没有产品、设备，点击删除租户，则弹窗删除确认弹窗：</w:t>
            </w:r>
            <w:r w:rsidR="00A5732D">
              <w:rPr>
                <w:rFonts w:hint="eastAsia"/>
                <w:szCs w:val="21"/>
              </w:rPr>
              <w:t>确认删除当前租户【租户名称】吗？</w:t>
            </w:r>
          </w:p>
          <w:p w14:paraId="1BE5CE55" w14:textId="634642B3" w:rsidR="00C72347" w:rsidRPr="00A5732D" w:rsidRDefault="00C72347" w:rsidP="00A5732D">
            <w:pPr>
              <w:pStyle w:val="1-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C72347" w14:paraId="386E05B6" w14:textId="77777777" w:rsidTr="00FB2E2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</w:tcBorders>
            <w:shd w:val="clear" w:color="auto" w:fill="F5F5F5"/>
            <w:vAlign w:val="center"/>
          </w:tcPr>
          <w:p w14:paraId="7CC79F5D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停用租户弹窗</w:t>
            </w:r>
          </w:p>
        </w:tc>
        <w:tc>
          <w:tcPr>
            <w:tcW w:w="8586" w:type="dxa"/>
            <w:shd w:val="clear" w:color="auto" w:fill="auto"/>
          </w:tcPr>
          <w:p w14:paraId="7593814F" w14:textId="3DA0AC26" w:rsidR="005C2A30" w:rsidRDefault="005C2A30" w:rsidP="005C2A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点击租户管理管理中心租户卡片中的管理按钮，选择停用租户的操作进行停用租户操作。</w:t>
            </w:r>
          </w:p>
          <w:p w14:paraId="42924B4F" w14:textId="08D2F1F9" w:rsidR="005C2A30" w:rsidRDefault="002C6423" w:rsidP="005C2A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B8352B" wp14:editId="13CF0A83">
                  <wp:extent cx="1805354" cy="1696905"/>
                  <wp:effectExtent l="0" t="0" r="4445" b="0"/>
                  <wp:docPr id="572" name="图片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883" cy="1702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EF453" w14:textId="77777777" w:rsidR="005C2A30" w:rsidRDefault="005C2A30" w:rsidP="005C2A3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输入密码后点击确定后，上方弹窗提示：租户停用成功</w:t>
            </w:r>
          </w:p>
          <w:p w14:paraId="38BAE943" w14:textId="7910417A" w:rsidR="005C2A30" w:rsidRDefault="005C2A30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停用租户后，租户内所有活动（规则触发、数据接收、数据分发等）停用。</w:t>
            </w:r>
          </w:p>
          <w:p w14:paraId="1139BA7C" w14:textId="1BE1E178" w:rsidR="00C72347" w:rsidRDefault="00A5732D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938578" wp14:editId="2000C6D1">
                  <wp:extent cx="2835729" cy="1651024"/>
                  <wp:effectExtent l="0" t="0" r="3175" b="6350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604" cy="165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E4306" w14:textId="58D7F5A6" w:rsidR="00C72347" w:rsidRPr="00C72347" w:rsidRDefault="00C72347" w:rsidP="00C72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</w:p>
        </w:tc>
      </w:tr>
      <w:tr w:rsidR="00CE41CB" w14:paraId="3D47CEA6" w14:textId="77777777" w:rsidTr="00FB2E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bottom w:val="single" w:sz="6" w:space="0" w:color="BFBFBF" w:themeColor="background1" w:themeShade="BF"/>
            </w:tcBorders>
            <w:shd w:val="clear" w:color="auto" w:fill="F5F5F5"/>
            <w:vAlign w:val="center"/>
          </w:tcPr>
          <w:p w14:paraId="6FDDEA5C" w14:textId="77777777" w:rsidR="00C72347" w:rsidRPr="005E7C58" w:rsidRDefault="00C72347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t>新增租户弹窗</w:t>
            </w:r>
          </w:p>
        </w:tc>
        <w:tc>
          <w:tcPr>
            <w:tcW w:w="8586" w:type="dxa"/>
            <w:tcBorders>
              <w:bottom w:val="single" w:sz="6" w:space="0" w:color="BFBFBF" w:themeColor="background1" w:themeShade="BF"/>
            </w:tcBorders>
            <w:shd w:val="clear" w:color="auto" w:fill="auto"/>
          </w:tcPr>
          <w:p w14:paraId="2F74C40F" w14:textId="77777777" w:rsidR="00C72347" w:rsidRPr="00C72347" w:rsidRDefault="00C72347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点击租户管理模块右上方的新增租户按钮弹出此窗口：</w:t>
            </w:r>
          </w:p>
          <w:p w14:paraId="2D923803" w14:textId="61CACA18" w:rsidR="00C72347" w:rsidRDefault="00404008" w:rsidP="00C7234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lastRenderedPageBreak/>
              <w:t xml:space="preserve"> </w:t>
            </w:r>
            <w:del w:id="393" w:author="zhang ling" w:date="2021-04-20T20:35:00Z">
              <w:r w:rsidRPr="00404008" w:rsidDel="00E202BA">
                <w:rPr>
                  <w:noProof/>
                  <w:szCs w:val="21"/>
                </w:rPr>
                <w:drawing>
                  <wp:inline distT="0" distB="0" distL="0" distR="0" wp14:anchorId="476BF31B" wp14:editId="7CEC8CBE">
                    <wp:extent cx="2031467" cy="3567065"/>
                    <wp:effectExtent l="0" t="0" r="635" b="1905"/>
                    <wp:docPr id="469" name="图片 46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34993" cy="3573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94" w:author="zhang ling" w:date="2021-04-22T17:15:00Z">
              <w:del w:id="395" w:author="李 国秀" w:date="2021-04-27T10:49:00Z">
                <w:r w:rsidR="001A035B" w:rsidRPr="001A035B" w:rsidDel="008D610B">
                  <w:rPr>
                    <w:noProof/>
                  </w:rPr>
                  <w:drawing>
                    <wp:inline distT="0" distB="0" distL="0" distR="0" wp14:anchorId="1DB5C77D" wp14:editId="3424AA3D">
                      <wp:extent cx="2433600" cy="4575475"/>
                      <wp:effectExtent l="0" t="0" r="5080" b="0"/>
                      <wp:docPr id="507" name="图片 50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4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49615" cy="4605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ins>
            <w:r w:rsidR="002C6423">
              <w:rPr>
                <w:noProof/>
              </w:rPr>
              <w:drawing>
                <wp:inline distT="0" distB="0" distL="0" distR="0" wp14:anchorId="3BB7DE13" wp14:editId="1BDCBA9F">
                  <wp:extent cx="2801353" cy="3874477"/>
                  <wp:effectExtent l="0" t="0" r="0" b="0"/>
                  <wp:docPr id="573" name="图片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712" cy="387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B8648" w14:textId="580E75C5" w:rsidR="00C72347" w:rsidRDefault="00C72347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2347">
              <w:rPr>
                <w:rFonts w:hint="eastAsia"/>
                <w:b/>
                <w:bCs/>
              </w:rPr>
              <w:t>租户图标</w:t>
            </w:r>
            <w:r>
              <w:rPr>
                <w:rFonts w:hint="eastAsia"/>
              </w:rPr>
              <w:t>：点击上传唤起系统选择文件弹窗，</w:t>
            </w:r>
            <w:ins w:id="396" w:author="李 国秀" w:date="2021-04-27T11:45:00Z">
              <w:r w:rsidR="00DC56BB">
                <w:rPr>
                  <w:rFonts w:hint="eastAsia"/>
                </w:rPr>
                <w:t>弹窗中</w:t>
              </w:r>
            </w:ins>
            <w:ins w:id="397" w:author="李 国秀" w:date="2021-04-27T11:46:00Z">
              <w:r w:rsidR="00DC56BB">
                <w:rPr>
                  <w:rFonts w:hint="eastAsia"/>
                </w:rPr>
                <w:t>，过滤出jpg、png格式文件</w:t>
              </w:r>
            </w:ins>
            <w:ins w:id="398" w:author="李 国秀" w:date="2021-04-27T11:47:00Z">
              <w:r w:rsidR="00F173B3">
                <w:rPr>
                  <w:rFonts w:hint="eastAsia"/>
                </w:rPr>
                <w:t>；</w:t>
              </w:r>
            </w:ins>
            <w:ins w:id="399" w:author="李 国秀" w:date="2021-04-27T10:50:00Z">
              <w:r w:rsidR="008D610B">
                <w:rPr>
                  <w:rFonts w:hint="eastAsia"/>
                </w:rPr>
                <w:t>推荐</w:t>
              </w:r>
            </w:ins>
            <w:r>
              <w:rPr>
                <w:rFonts w:hint="eastAsia"/>
              </w:rPr>
              <w:t>上传</w:t>
            </w:r>
            <w:ins w:id="400" w:author="李 国秀" w:date="2021-04-27T10:50:00Z">
              <w:r w:rsidR="008D610B">
                <w:rPr>
                  <w:rFonts w:hint="eastAsia"/>
                </w:rPr>
                <w:t>尺寸为</w:t>
              </w:r>
            </w:ins>
            <w:del w:id="401" w:author="李 国秀" w:date="2021-04-27T10:50:00Z">
              <w:r w:rsidDel="008D610B">
                <w:rPr>
                  <w:rFonts w:hint="eastAsia"/>
                </w:rPr>
                <w:delText>仅支持</w:delText>
              </w:r>
            </w:del>
            <w:r>
              <w:rPr>
                <w:rFonts w:hint="eastAsia"/>
              </w:rPr>
              <w:t>2</w:t>
            </w:r>
            <w:r>
              <w:t>00*200</w:t>
            </w:r>
            <w:r>
              <w:rPr>
                <w:rFonts w:hint="eastAsia"/>
              </w:rPr>
              <w:t>大小的图片，如果图片不符合</w:t>
            </w:r>
            <w:ins w:id="402" w:author="李 国秀" w:date="2021-04-27T10:50:00Z">
              <w:r w:rsidR="008D610B">
                <w:rPr>
                  <w:rFonts w:hint="eastAsia"/>
                </w:rPr>
                <w:t>推荐</w:t>
              </w:r>
            </w:ins>
            <w:r>
              <w:rPr>
                <w:rFonts w:hint="eastAsia"/>
              </w:rPr>
              <w:t>规则则</w:t>
            </w:r>
            <w:ins w:id="403" w:author="李 国秀" w:date="2021-04-27T10:51:00Z">
              <w:r w:rsidR="008D610B">
                <w:rPr>
                  <w:rFonts w:hint="eastAsia"/>
                </w:rPr>
                <w:t>将根据租户头像适配的比例自动缩放上传的图片</w:t>
              </w:r>
            </w:ins>
            <w:ins w:id="404" w:author="李 国秀" w:date="2021-04-27T10:52:00Z">
              <w:r w:rsidR="008D610B">
                <w:rPr>
                  <w:rFonts w:hint="eastAsia"/>
                </w:rPr>
                <w:t>大小，匹配当前租户头像框。</w:t>
              </w:r>
            </w:ins>
            <w:del w:id="405" w:author="李 国秀" w:date="2021-04-27T10:50:00Z">
              <w:r w:rsidDel="008D610B">
                <w:rPr>
                  <w:rFonts w:hint="eastAsia"/>
                </w:rPr>
                <w:delText>在上方</w:delText>
              </w:r>
              <w:r w:rsidRPr="00621680" w:rsidDel="008D610B">
                <w:rPr>
                  <w:rFonts w:hint="eastAsia"/>
                </w:rPr>
                <w:delText>警告弹窗提示：</w:delText>
              </w:r>
              <w:r w:rsidDel="008D610B">
                <w:rPr>
                  <w:rFonts w:hint="eastAsia"/>
                </w:rPr>
                <w:delText>租户图标仅支持</w:delText>
              </w:r>
              <w:r w:rsidDel="008D610B">
                <w:delText>200*200</w:delText>
              </w:r>
              <w:r w:rsidDel="008D610B">
                <w:rPr>
                  <w:rFonts w:hint="eastAsia"/>
                </w:rPr>
                <w:delText>的图片，请重试</w:delText>
              </w:r>
            </w:del>
          </w:p>
          <w:p w14:paraId="15AF4152" w14:textId="2DE7256F" w:rsidR="00C72347" w:rsidRDefault="00C72347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2347">
              <w:rPr>
                <w:rFonts w:hint="eastAsia"/>
                <w:b/>
                <w:bCs/>
              </w:rPr>
              <w:t>租户简称</w:t>
            </w:r>
            <w:r>
              <w:rPr>
                <w:rFonts w:hint="eastAsia"/>
              </w:rPr>
              <w:t>：必填项，长度为</w:t>
            </w:r>
            <w:r w:rsidR="002C6423">
              <w:t>20</w:t>
            </w:r>
            <w:r>
              <w:rPr>
                <w:rFonts w:hint="eastAsia"/>
              </w:rPr>
              <w:t>个字以内，不限制输入字符类型。异常提示：仅支持</w:t>
            </w:r>
            <w:r w:rsidR="002C6423">
              <w:t>20</w:t>
            </w:r>
            <w:r>
              <w:rPr>
                <w:rFonts w:hint="eastAsia"/>
              </w:rPr>
              <w:t>个字以内</w:t>
            </w:r>
          </w:p>
          <w:p w14:paraId="7F69A114" w14:textId="1F29AB03" w:rsidR="00C72347" w:rsidRDefault="002C6423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租户</w:t>
            </w:r>
            <w:r w:rsidR="00C72347" w:rsidRPr="00C72347">
              <w:rPr>
                <w:rFonts w:hint="eastAsia"/>
                <w:b/>
                <w:bCs/>
              </w:rPr>
              <w:t>用户名</w:t>
            </w:r>
            <w:r w:rsidR="00C72347">
              <w:rPr>
                <w:rFonts w:hint="eastAsia"/>
              </w:rPr>
              <w:t>：必填项，2</w:t>
            </w:r>
            <w:r w:rsidR="00C72347">
              <w:t>0</w:t>
            </w:r>
            <w:r w:rsidR="00C72347">
              <w:rPr>
                <w:rFonts w:hint="eastAsia"/>
              </w:rPr>
              <w:t>个字符以内，仅数字和英文。异常提示：仅支持2</w:t>
            </w:r>
            <w:r w:rsidR="00C72347">
              <w:t>0</w:t>
            </w:r>
            <w:r w:rsidR="00C72347">
              <w:rPr>
                <w:rFonts w:hint="eastAsia"/>
              </w:rPr>
              <w:t>个字符以内，(英文、数字)</w:t>
            </w:r>
          </w:p>
          <w:p w14:paraId="1255889C" w14:textId="565BB2D7" w:rsidR="00C72347" w:rsidRDefault="002C6423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租户用户名</w:t>
            </w:r>
            <w:r w:rsidR="00C72347" w:rsidRPr="00C72347">
              <w:rPr>
                <w:rFonts w:hint="eastAsia"/>
                <w:b/>
                <w:bCs/>
              </w:rPr>
              <w:t>密码</w:t>
            </w:r>
            <w:r w:rsidR="00C72347">
              <w:rPr>
                <w:rFonts w:hint="eastAsia"/>
              </w:rPr>
              <w:t>：用户默认密码统一为1</w:t>
            </w:r>
            <w:r w:rsidR="00C72347">
              <w:t>24356</w:t>
            </w:r>
            <w:r w:rsidR="00C72347">
              <w:rPr>
                <w:rFonts w:hint="eastAsia"/>
              </w:rPr>
              <w:t>，用户第一次登录进入后，强制修改用户密码。</w:t>
            </w:r>
          </w:p>
          <w:p w14:paraId="76668463" w14:textId="7A92F82B" w:rsidR="00C72347" w:rsidRDefault="002C6423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租户</w:t>
            </w:r>
            <w:r w:rsidR="00C72347" w:rsidRPr="00C72347">
              <w:rPr>
                <w:rFonts w:hint="eastAsia"/>
                <w:b/>
                <w:bCs/>
              </w:rPr>
              <w:t>姓名</w:t>
            </w:r>
            <w:r w:rsidR="00C72347">
              <w:rPr>
                <w:rFonts w:hint="eastAsia"/>
              </w:rPr>
              <w:t>：必填项，长度为6个字以内，</w:t>
            </w:r>
            <w:ins w:id="406" w:author="zhang ling" w:date="2021-04-23T10:17:00Z">
              <w:r w:rsidR="00267B57">
                <w:rPr>
                  <w:rFonts w:hint="eastAsia"/>
                </w:rPr>
                <w:t>只允许输入中英文及数字。异常提示：仅支持6个字以内(中文、字母及数字)</w:t>
              </w:r>
            </w:ins>
            <w:del w:id="407" w:author="zhang ling" w:date="2021-04-23T10:14:00Z">
              <w:r w:rsidR="00C72347" w:rsidDel="00267B57">
                <w:rPr>
                  <w:rFonts w:hint="eastAsia"/>
                </w:rPr>
                <w:delText>只</w:delText>
              </w:r>
            </w:del>
            <w:del w:id="408" w:author="zhang ling" w:date="2021-04-23T10:17:00Z">
              <w:r w:rsidR="00C72347" w:rsidDel="00267B57">
                <w:rPr>
                  <w:rFonts w:hint="eastAsia"/>
                </w:rPr>
                <w:delText>允许中文。异常提示：仅支持6个字以内，且仅支持中文</w:delText>
              </w:r>
            </w:del>
          </w:p>
          <w:p w14:paraId="55F1C140" w14:textId="18A20ADF" w:rsidR="00C72347" w:rsidRDefault="002C6423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409" w:author="zhang ling" w:date="2021-04-22T18:29:00Z"/>
              </w:rPr>
            </w:pPr>
            <w:r>
              <w:rPr>
                <w:rFonts w:hint="eastAsia"/>
                <w:b/>
                <w:bCs/>
              </w:rPr>
              <w:t>租户</w:t>
            </w:r>
            <w:r w:rsidR="00C72347" w:rsidRPr="00C72347">
              <w:rPr>
                <w:rFonts w:hint="eastAsia"/>
                <w:b/>
                <w:bCs/>
              </w:rPr>
              <w:t>电话</w:t>
            </w:r>
            <w:r w:rsidR="00C72347">
              <w:rPr>
                <w:rFonts w:hint="eastAsia"/>
              </w:rPr>
              <w:t>：</w:t>
            </w:r>
            <w:del w:id="410" w:author="zhang ling" w:date="2021-04-22T18:29:00Z">
              <w:r w:rsidR="00C72347" w:rsidDel="004038FB">
                <w:rPr>
                  <w:rFonts w:hint="eastAsia"/>
                </w:rPr>
                <w:delText>必填项，</w:delText>
              </w:r>
            </w:del>
            <w:r w:rsidR="00C72347">
              <w:rPr>
                <w:rFonts w:hint="eastAsia"/>
              </w:rPr>
              <w:t>长度为1</w:t>
            </w:r>
            <w:r w:rsidR="00C72347">
              <w:t>1</w:t>
            </w:r>
            <w:r w:rsidR="00C72347">
              <w:rPr>
                <w:rFonts w:hint="eastAsia"/>
              </w:rPr>
              <w:t>位以内，只允许数字。异常提示：仅支持1</w:t>
            </w:r>
            <w:r w:rsidR="00C72347">
              <w:t>1</w:t>
            </w:r>
            <w:r w:rsidR="00C72347">
              <w:rPr>
                <w:rFonts w:hint="eastAsia"/>
              </w:rPr>
              <w:t>位</w:t>
            </w:r>
            <w:ins w:id="411" w:author="zhang ling" w:date="2021-05-13T20:19:00Z">
              <w:r w:rsidR="0076261E">
                <w:rPr>
                  <w:rFonts w:hint="eastAsia"/>
                </w:rPr>
                <w:t>数字及</w:t>
              </w:r>
            </w:ins>
            <w:r w:rsidR="00C72347">
              <w:rPr>
                <w:rFonts w:hint="eastAsia"/>
              </w:rPr>
              <w:t>以</w:t>
            </w:r>
            <w:ins w:id="412" w:author="zhang ling" w:date="2021-05-13T20:20:00Z">
              <w:r w:rsidR="0076261E">
                <w:rPr>
                  <w:rFonts w:hint="eastAsia"/>
                </w:rPr>
                <w:t>内</w:t>
              </w:r>
            </w:ins>
            <w:del w:id="413" w:author="zhang ling" w:date="2021-05-13T20:19:00Z">
              <w:r w:rsidR="00C72347" w:rsidDel="0076261E">
                <w:rPr>
                  <w:rFonts w:hint="eastAsia"/>
                </w:rPr>
                <w:delText>内，且仅支持数字</w:delText>
              </w:r>
            </w:del>
          </w:p>
          <w:p w14:paraId="1E425DE8" w14:textId="10ED0197" w:rsidR="004038FB" w:rsidRDefault="00FB2E27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  <w:b/>
                <w:bCs/>
              </w:rPr>
              <w:t>租户</w:t>
            </w:r>
            <w:ins w:id="414" w:author="zhang ling" w:date="2021-04-22T18:29:00Z">
              <w:r w:rsidR="004038FB">
                <w:rPr>
                  <w:rFonts w:hint="eastAsia"/>
                  <w:b/>
                  <w:bCs/>
                </w:rPr>
                <w:t>邮箱</w:t>
              </w:r>
              <w:r w:rsidR="004038FB">
                <w:rPr>
                  <w:rFonts w:hint="eastAsia"/>
                </w:rPr>
                <w:t>：</w:t>
              </w:r>
            </w:ins>
            <w:r w:rsidR="00A5732D">
              <w:rPr>
                <w:rFonts w:hint="eastAsia"/>
              </w:rPr>
              <w:t>必填项；</w:t>
            </w:r>
            <w:ins w:id="415" w:author="zhang ling" w:date="2021-04-22T18:29:00Z">
              <w:r w:rsidR="004038FB">
                <w:rPr>
                  <w:rFonts w:hint="eastAsia"/>
                </w:rPr>
                <w:t>符合校验规则即可</w:t>
              </w:r>
            </w:ins>
            <w:r w:rsidR="00360CDF">
              <w:rPr>
                <w:rFonts w:hint="eastAsia"/>
              </w:rPr>
              <w:t>；异常提示：请输入正确格式的邮箱地址！</w:t>
            </w:r>
            <w:ins w:id="416" w:author="zhang ling" w:date="2021-04-22T18:29:00Z">
              <w:r w:rsidR="004038FB">
                <w:rPr>
                  <w:rFonts w:hint="eastAsia"/>
                </w:rPr>
                <w:t>。</w:t>
              </w:r>
            </w:ins>
          </w:p>
          <w:p w14:paraId="39DA9D5A" w14:textId="0028FA09" w:rsidR="00C72347" w:rsidRDefault="00FB2E27" w:rsidP="00981C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租户</w:t>
            </w:r>
            <w:r w:rsidR="00C72347" w:rsidRPr="00C72347">
              <w:rPr>
                <w:rFonts w:hint="eastAsia"/>
                <w:b/>
                <w:bCs/>
              </w:rPr>
              <w:t>账号默认启用状态。</w:t>
            </w:r>
          </w:p>
          <w:p w14:paraId="368F94AF" w14:textId="1168E443" w:rsidR="00D25749" w:rsidRPr="00C72347" w:rsidRDefault="00D25749" w:rsidP="00FB2E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621680" w14:paraId="6D248718" w14:textId="77777777" w:rsidTr="00FB2E2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tcBorders>
              <w:left w:val="none" w:sz="0" w:space="0" w:color="auto"/>
              <w:bottom w:val="none" w:sz="0" w:space="0" w:color="auto"/>
            </w:tcBorders>
            <w:shd w:val="clear" w:color="auto" w:fill="F5F5F5"/>
            <w:vAlign w:val="center"/>
          </w:tcPr>
          <w:p w14:paraId="06CF7E51" w14:textId="77777777" w:rsidR="00621680" w:rsidRPr="005E7C58" w:rsidRDefault="00621680" w:rsidP="00B266C2">
            <w:pPr>
              <w:spacing w:line="360" w:lineRule="auto"/>
              <w:jc w:val="center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  <w:r w:rsidRPr="005E7C58">
              <w:rPr>
                <w:rFonts w:hint="eastAsia"/>
                <w:b w:val="0"/>
                <w:bCs w:val="0"/>
                <w:color w:val="000000" w:themeColor="text1"/>
                <w:sz w:val="22"/>
                <w:szCs w:val="22"/>
              </w:rPr>
              <w:lastRenderedPageBreak/>
              <w:t>租户搜索</w:t>
            </w:r>
          </w:p>
        </w:tc>
        <w:tc>
          <w:tcPr>
            <w:tcW w:w="8586" w:type="dxa"/>
            <w:shd w:val="clear" w:color="auto" w:fill="auto"/>
          </w:tcPr>
          <w:p w14:paraId="16B2E299" w14:textId="168D384A" w:rsidR="00A606C1" w:rsidRDefault="00A606C1" w:rsidP="006216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点击租户管理模块的右侧搜索行，输入关键字可进行搜索租户。</w:t>
            </w:r>
          </w:p>
          <w:p w14:paraId="30A07C3A" w14:textId="524182A4" w:rsidR="00A606C1" w:rsidRDefault="00FB2E27" w:rsidP="006216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63DAFBC" wp14:editId="778B972F">
                  <wp:extent cx="3857625" cy="714375"/>
                  <wp:effectExtent l="0" t="0" r="9525" b="9525"/>
                  <wp:docPr id="574" name="图片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C98F3" w14:textId="6232961F" w:rsidR="00621680" w:rsidRDefault="00621680" w:rsidP="006216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支持对租户</w:t>
            </w:r>
            <w:r w:rsidR="00FB2E27">
              <w:rPr>
                <w:rFonts w:hint="eastAsia"/>
                <w:szCs w:val="21"/>
              </w:rPr>
              <w:t>简称</w:t>
            </w:r>
            <w:r>
              <w:rPr>
                <w:rFonts w:hint="eastAsia"/>
                <w:szCs w:val="21"/>
              </w:rPr>
              <w:t>进行模糊搜索，搜索框具有清空按钮，清空搜索结果后，恢复原样。</w:t>
            </w:r>
          </w:p>
          <w:p w14:paraId="1D748160" w14:textId="77777777" w:rsidR="00A606C1" w:rsidRDefault="00A606C1" w:rsidP="006216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14:paraId="1A646411" w14:textId="77777777" w:rsidR="00621680" w:rsidRPr="00DE6FB7" w:rsidRDefault="00621680" w:rsidP="00621680">
            <w:pPr>
              <w:pStyle w:val="1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E6FB7">
              <w:rPr>
                <w:rFonts w:hint="eastAsia"/>
              </w:rPr>
              <w:t>交互说明</w:t>
            </w:r>
          </w:p>
          <w:p w14:paraId="185FA616" w14:textId="77777777" w:rsidR="00621680" w:rsidRPr="00AB4DCC" w:rsidRDefault="00621680" w:rsidP="006216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点击搜索按钮后，下方卡片清空，播放加载中动画，搜索完成后，显示搜索结果，同时在搜索框上方中部显示，已为您找到x</w:t>
            </w:r>
            <w:r>
              <w:rPr>
                <w:szCs w:val="21"/>
              </w:rPr>
              <w:t>xx</w:t>
            </w:r>
            <w:r>
              <w:rPr>
                <w:rFonts w:hint="eastAsia"/>
                <w:szCs w:val="21"/>
              </w:rPr>
              <w:t>条结果。</w:t>
            </w:r>
          </w:p>
          <w:p w14:paraId="28735F87" w14:textId="77777777" w:rsidR="00621680" w:rsidRPr="000B5572" w:rsidRDefault="00621680" w:rsidP="006216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搜索结果为空时，展示空状态插画，提示暂无搜索结果</w:t>
            </w:r>
          </w:p>
        </w:tc>
      </w:tr>
    </w:tbl>
    <w:p w14:paraId="028305B1" w14:textId="77777777" w:rsidR="00AD7575" w:rsidRPr="00EB69EC" w:rsidRDefault="00AD7575" w:rsidP="00210A8E">
      <w:bookmarkStart w:id="417" w:name="_消息中心"/>
      <w:bookmarkStart w:id="418" w:name="_版本信息"/>
      <w:bookmarkEnd w:id="417"/>
      <w:bookmarkEnd w:id="418"/>
    </w:p>
    <w:sectPr w:rsidR="00AD7575" w:rsidRPr="00EB69EC" w:rsidSect="00471CED">
      <w:headerReference w:type="even" r:id="rId144"/>
      <w:headerReference w:type="default" r:id="rId145"/>
      <w:headerReference w:type="first" r:id="rId146"/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81EFD" w14:textId="77777777" w:rsidR="009368EF" w:rsidRDefault="009368EF" w:rsidP="00BB7844">
      <w:r>
        <w:separator/>
      </w:r>
    </w:p>
  </w:endnote>
  <w:endnote w:type="continuationSeparator" w:id="0">
    <w:p w14:paraId="4277E199" w14:textId="77777777" w:rsidR="009368EF" w:rsidRDefault="009368EF" w:rsidP="00BB7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charset w:val="00"/>
    <w:family w:val="roman"/>
    <w:pitch w:val="default"/>
    <w:sig w:usb0="00000000" w:usb1="00000000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(正文)">
    <w:altName w:val="等线"/>
    <w:charset w:val="86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﷽﷽﷽﷽﷽﷽﷽﷽a Neue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650AA" w14:textId="77777777" w:rsidR="009368EF" w:rsidRDefault="009368EF" w:rsidP="00BB7844">
      <w:r>
        <w:separator/>
      </w:r>
    </w:p>
  </w:footnote>
  <w:footnote w:type="continuationSeparator" w:id="0">
    <w:p w14:paraId="6A774770" w14:textId="77777777" w:rsidR="009368EF" w:rsidRDefault="009368EF" w:rsidP="00BB78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90A8E" w14:textId="77777777" w:rsidR="005A23FB" w:rsidRDefault="009368EF" w:rsidP="00BB7844">
    <w:pPr>
      <w:pStyle w:val="a7"/>
    </w:pPr>
    <w:r>
      <w:rPr>
        <w:noProof/>
      </w:rPr>
      <w:pict w14:anchorId="1810B08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4885074" o:spid="_x0000_s1027" type="#_x0000_t136" alt="" style="position:absolute;left:0;text-align:left;margin-left:0;margin-top:0;width:496pt;height:63pt;rotation:315;z-index:-251649024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45875f"/>
          <v:textpath style="font-family:&quot;DengXian&quot;;font-size:60pt;font-weight:bold" string="内部资料 禁止外传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1505C" w14:textId="150AEDC3" w:rsidR="005A23FB" w:rsidRDefault="009368EF" w:rsidP="00BB7844">
    <w:pPr>
      <w:pStyle w:val="a7"/>
    </w:pPr>
    <w:r>
      <w:rPr>
        <w:noProof/>
      </w:rPr>
      <w:pict w14:anchorId="2D16640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4885075" o:spid="_x0000_s1026" type="#_x0000_t136" alt="" style="position:absolute;left:0;text-align:left;margin-left:0;margin-top:0;width:496pt;height:63pt;rotation:315;z-index:-25164492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45875f"/>
          <v:textpath style="font-family:&quot;DengXian&quot;;font-size:60pt;font-weight:bold" string="内部资料 禁止外传"/>
          <w10:wrap anchorx="margin" anchory="margin"/>
        </v:shape>
      </w:pict>
    </w:r>
    <w:r w:rsidR="001C4CD5">
      <w:rPr>
        <w:rFonts w:hint="eastAsia"/>
      </w:rPr>
      <w:t>量云</w:t>
    </w:r>
    <w:r w:rsidR="005A23FB">
      <w:rPr>
        <w:rFonts w:hint="eastAsia"/>
      </w:rPr>
      <w:t xml:space="preserve">需求文档说明书 </w:t>
    </w:r>
    <w:r w:rsidR="005A23FB">
      <w:t xml:space="preserve"> </w:t>
    </w:r>
    <w:r w:rsidR="005A23FB">
      <w:rPr>
        <w:rFonts w:hint="eastAsia"/>
      </w:rPr>
      <w:t>内部资料禁止外传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2F2D7" w14:textId="77777777" w:rsidR="005A23FB" w:rsidRDefault="009368EF" w:rsidP="00BB7844">
    <w:pPr>
      <w:pStyle w:val="a7"/>
    </w:pPr>
    <w:r>
      <w:rPr>
        <w:noProof/>
      </w:rPr>
      <w:pict w14:anchorId="79C5187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4885073" o:spid="_x0000_s1025" type="#_x0000_t136" alt="" style="position:absolute;left:0;text-align:left;margin-left:0;margin-top:0;width:496pt;height:63pt;rotation:315;z-index:-251653120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45875f"/>
          <v:textpath style="font-family:&quot;DengXian&quot;;font-size:60pt;font-weight:bold" string="内部资料 禁止外传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874BB5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89475D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9EA209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C6AAFBC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944DCBE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5B27D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E9B458D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22A44CB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A70CF4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03A32202"/>
    <w:multiLevelType w:val="hybridMultilevel"/>
    <w:tmpl w:val="D20A48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3BA2946"/>
    <w:multiLevelType w:val="hybridMultilevel"/>
    <w:tmpl w:val="D8362086"/>
    <w:lvl w:ilvl="0" w:tplc="B9F460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6260D1F"/>
    <w:multiLevelType w:val="multilevel"/>
    <w:tmpl w:val="0B10D5C6"/>
    <w:lvl w:ilvl="0">
      <w:start w:val="1"/>
      <w:numFmt w:val="decimal"/>
      <w:pStyle w:val="2"/>
      <w:suff w:val="space"/>
      <w:lvlText w:val="%1、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864" w:hanging="864"/>
      </w:pPr>
      <w:rPr>
        <w:rFonts w:asciiTheme="minorHAnsi" w:eastAsiaTheme="minorHAnsi" w:hAnsiTheme="minorHAnsi"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none"/>
      <w:suff w:val="space"/>
      <w:lvlText w:val="a)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6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lvlText w:val="1.1.1.1.1.1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lvlText w:val=""/>
      <w:lvlJc w:val="left"/>
      <w:pPr>
        <w:ind w:left="1440" w:hanging="1440"/>
      </w:pPr>
      <w:rPr>
        <w:rFonts w:hint="eastAsia"/>
      </w:rPr>
    </w:lvl>
    <w:lvl w:ilvl="8">
      <w:start w:val="1"/>
      <w:numFmt w:val="none"/>
      <w:pStyle w:val="9"/>
      <w:lvlText w:val=""/>
      <w:lvlJc w:val="left"/>
      <w:pPr>
        <w:ind w:left="1584" w:hanging="1584"/>
      </w:pPr>
      <w:rPr>
        <w:rFonts w:hint="eastAsia"/>
      </w:rPr>
    </w:lvl>
  </w:abstractNum>
  <w:abstractNum w:abstractNumId="12" w15:restartNumberingAfterBreak="0">
    <w:nsid w:val="13CA525D"/>
    <w:multiLevelType w:val="hybridMultilevel"/>
    <w:tmpl w:val="EBA0E574"/>
    <w:lvl w:ilvl="0" w:tplc="31A26CD2">
      <w:start w:val="1"/>
      <w:numFmt w:val="bullet"/>
      <w:pStyle w:val="1-"/>
      <w:lvlText w:val="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4AA6FB6"/>
    <w:multiLevelType w:val="hybridMultilevel"/>
    <w:tmpl w:val="98465E66"/>
    <w:lvl w:ilvl="0" w:tplc="0DE8C6D2">
      <w:start w:val="1"/>
      <w:numFmt w:val="decimal"/>
      <w:pStyle w:val="3-"/>
      <w:lvlText w:val="%1."/>
      <w:lvlJc w:val="left"/>
      <w:pPr>
        <w:ind w:left="0" w:firstLine="57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FD428ED4">
      <w:start w:val="1"/>
      <w:numFmt w:val="decimalEnclosedCircle"/>
      <w:lvlText w:val="%2"/>
      <w:lvlJc w:val="left"/>
      <w:pPr>
        <w:ind w:left="61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090" w:hanging="420"/>
      </w:pPr>
    </w:lvl>
    <w:lvl w:ilvl="3" w:tplc="0409000F" w:tentative="1">
      <w:start w:val="1"/>
      <w:numFmt w:val="decimal"/>
      <w:lvlText w:val="%4."/>
      <w:lvlJc w:val="left"/>
      <w:pPr>
        <w:ind w:left="1510" w:hanging="420"/>
      </w:pPr>
    </w:lvl>
    <w:lvl w:ilvl="4" w:tplc="04090019" w:tentative="1">
      <w:start w:val="1"/>
      <w:numFmt w:val="lowerLetter"/>
      <w:lvlText w:val="%5)"/>
      <w:lvlJc w:val="left"/>
      <w:pPr>
        <w:ind w:left="1930" w:hanging="420"/>
      </w:pPr>
    </w:lvl>
    <w:lvl w:ilvl="5" w:tplc="0409001B" w:tentative="1">
      <w:start w:val="1"/>
      <w:numFmt w:val="lowerRoman"/>
      <w:lvlText w:val="%6."/>
      <w:lvlJc w:val="right"/>
      <w:pPr>
        <w:ind w:left="2350" w:hanging="420"/>
      </w:pPr>
    </w:lvl>
    <w:lvl w:ilvl="6" w:tplc="0409000F" w:tentative="1">
      <w:start w:val="1"/>
      <w:numFmt w:val="decimal"/>
      <w:lvlText w:val="%7."/>
      <w:lvlJc w:val="left"/>
      <w:pPr>
        <w:ind w:left="2770" w:hanging="420"/>
      </w:pPr>
    </w:lvl>
    <w:lvl w:ilvl="7" w:tplc="04090019" w:tentative="1">
      <w:start w:val="1"/>
      <w:numFmt w:val="lowerLetter"/>
      <w:lvlText w:val="%8)"/>
      <w:lvlJc w:val="left"/>
      <w:pPr>
        <w:ind w:left="3190" w:hanging="420"/>
      </w:pPr>
    </w:lvl>
    <w:lvl w:ilvl="8" w:tplc="0409001B" w:tentative="1">
      <w:start w:val="1"/>
      <w:numFmt w:val="lowerRoman"/>
      <w:lvlText w:val="%9."/>
      <w:lvlJc w:val="right"/>
      <w:pPr>
        <w:ind w:left="3610" w:hanging="420"/>
      </w:pPr>
    </w:lvl>
  </w:abstractNum>
  <w:abstractNum w:abstractNumId="14" w15:restartNumberingAfterBreak="0">
    <w:nsid w:val="1A427AE9"/>
    <w:multiLevelType w:val="hybridMultilevel"/>
    <w:tmpl w:val="6456D75C"/>
    <w:lvl w:ilvl="0" w:tplc="283622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FE2615B"/>
    <w:multiLevelType w:val="multilevel"/>
    <w:tmpl w:val="46DA6BA4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5ED405B"/>
    <w:multiLevelType w:val="hybridMultilevel"/>
    <w:tmpl w:val="8CEEFBB0"/>
    <w:lvl w:ilvl="0" w:tplc="4120EDAE">
      <w:start w:val="1"/>
      <w:numFmt w:val="bullet"/>
      <w:pStyle w:val="a"/>
      <w:lvlText w:val=""/>
      <w:lvlJc w:val="left"/>
      <w:pPr>
        <w:ind w:left="127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63013D"/>
    <w:multiLevelType w:val="hybridMultilevel"/>
    <w:tmpl w:val="76B2040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8B82E02"/>
    <w:multiLevelType w:val="hybridMultilevel"/>
    <w:tmpl w:val="4ABA52F4"/>
    <w:lvl w:ilvl="0" w:tplc="689A43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DA94317"/>
    <w:multiLevelType w:val="hybridMultilevel"/>
    <w:tmpl w:val="FB0A3FD0"/>
    <w:lvl w:ilvl="0" w:tplc="94F275C4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F4D3FDA"/>
    <w:multiLevelType w:val="hybridMultilevel"/>
    <w:tmpl w:val="C98C8340"/>
    <w:lvl w:ilvl="0" w:tplc="7E6465B2">
      <w:start w:val="1"/>
      <w:numFmt w:val="bullet"/>
      <w:pStyle w:val="a1"/>
      <w:lvlText w:val=""/>
      <w:lvlJc w:val="left"/>
      <w:pPr>
        <w:ind w:left="170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20"/>
      </w:pPr>
      <w:rPr>
        <w:rFonts w:ascii="Wingdings" w:hAnsi="Wingdings" w:hint="default"/>
      </w:rPr>
    </w:lvl>
  </w:abstractNum>
  <w:abstractNum w:abstractNumId="21" w15:restartNumberingAfterBreak="0">
    <w:nsid w:val="3F927D44"/>
    <w:multiLevelType w:val="hybridMultilevel"/>
    <w:tmpl w:val="BCCA34D8"/>
    <w:lvl w:ilvl="0" w:tplc="04090001">
      <w:start w:val="1"/>
      <w:numFmt w:val="bullet"/>
      <w:lvlText w:val=""/>
      <w:lvlJc w:val="left"/>
      <w:pPr>
        <w:ind w:left="69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3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2" w:hanging="420"/>
      </w:pPr>
      <w:rPr>
        <w:rFonts w:ascii="Wingdings" w:hAnsi="Wingdings" w:hint="default"/>
      </w:rPr>
    </w:lvl>
  </w:abstractNum>
  <w:abstractNum w:abstractNumId="22" w15:restartNumberingAfterBreak="0">
    <w:nsid w:val="59597A07"/>
    <w:multiLevelType w:val="hybridMultilevel"/>
    <w:tmpl w:val="14FAFAC6"/>
    <w:lvl w:ilvl="0" w:tplc="6D1AE4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A7A4431"/>
    <w:multiLevelType w:val="hybridMultilevel"/>
    <w:tmpl w:val="F7D09596"/>
    <w:lvl w:ilvl="0" w:tplc="60F053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EF76291"/>
    <w:multiLevelType w:val="hybridMultilevel"/>
    <w:tmpl w:val="7E62E668"/>
    <w:lvl w:ilvl="0" w:tplc="303E43DE">
      <w:start w:val="1"/>
      <w:numFmt w:val="lowerLetter"/>
      <w:pStyle w:val="2-"/>
      <w:lvlText w:val="%1)"/>
      <w:lvlJc w:val="left"/>
      <w:pPr>
        <w:tabs>
          <w:tab w:val="num" w:pos="113"/>
        </w:tabs>
        <w:ind w:left="0" w:firstLine="113"/>
      </w:pPr>
      <w:rPr>
        <w:rFonts w:hint="default"/>
        <w:b/>
        <w:bCs w:val="0"/>
        <w:sz w:val="18"/>
        <w:szCs w:val="18"/>
      </w:rPr>
    </w:lvl>
    <w:lvl w:ilvl="1" w:tplc="D9DA18DC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5250757"/>
    <w:multiLevelType w:val="hybridMultilevel"/>
    <w:tmpl w:val="A12CC6FE"/>
    <w:lvl w:ilvl="0" w:tplc="7408BA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BDC170A"/>
    <w:multiLevelType w:val="hybridMultilevel"/>
    <w:tmpl w:val="56547118"/>
    <w:lvl w:ilvl="0" w:tplc="5260AA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C427A11"/>
    <w:multiLevelType w:val="hybridMultilevel"/>
    <w:tmpl w:val="BB4A93A6"/>
    <w:lvl w:ilvl="0" w:tplc="0710581C">
      <w:start w:val="1"/>
      <w:numFmt w:val="bullet"/>
      <w:pStyle w:val="5-"/>
      <w:lvlText w:val=""/>
      <w:lvlJc w:val="left"/>
      <w:pPr>
        <w:ind w:left="86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05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9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1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17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21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2600" w:hanging="420"/>
      </w:pPr>
      <w:rPr>
        <w:rFonts w:ascii="Wingdings" w:hAnsi="Wingdings" w:hint="default"/>
      </w:rPr>
    </w:lvl>
  </w:abstractNum>
  <w:abstractNum w:abstractNumId="28" w15:restartNumberingAfterBreak="0">
    <w:nsid w:val="7F942978"/>
    <w:multiLevelType w:val="multilevel"/>
    <w:tmpl w:val="8BFA6CF2"/>
    <w:styleLink w:val="1"/>
    <w:lvl w:ilvl="0">
      <w:start w:val="1"/>
      <w:numFmt w:val="decimal"/>
      <w:lvlText w:val="%1."/>
      <w:lvlJc w:val="left"/>
      <w:pPr>
        <w:ind w:left="1701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843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985" w:hanging="709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0" w:firstLine="1276"/>
      </w:pPr>
      <w:rPr>
        <w:rFonts w:hint="eastAsia"/>
        <w:color w:val="auto"/>
        <w:sz w:val="21"/>
      </w:rPr>
    </w:lvl>
    <w:lvl w:ilvl="4">
      <w:start w:val="1"/>
      <w:numFmt w:val="decimal"/>
      <w:lvlText w:val="%1.%2.%3.%4.%5."/>
      <w:lvlJc w:val="left"/>
      <w:pPr>
        <w:ind w:left="2268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410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52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694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835" w:hanging="1559"/>
      </w:pPr>
      <w:rPr>
        <w:rFonts w:hint="eastAsia"/>
      </w:rPr>
    </w:lvl>
  </w:abstractNum>
  <w:num w:numId="1" w16cid:durableId="1325162218">
    <w:abstractNumId w:val="16"/>
  </w:num>
  <w:num w:numId="2" w16cid:durableId="747119134">
    <w:abstractNumId w:val="12"/>
  </w:num>
  <w:num w:numId="3" w16cid:durableId="249891577">
    <w:abstractNumId w:val="28"/>
  </w:num>
  <w:num w:numId="4" w16cid:durableId="21059884">
    <w:abstractNumId w:val="15"/>
  </w:num>
  <w:num w:numId="5" w16cid:durableId="297683038">
    <w:abstractNumId w:val="27"/>
  </w:num>
  <w:num w:numId="6" w16cid:durableId="1128620733">
    <w:abstractNumId w:val="20"/>
  </w:num>
  <w:num w:numId="7" w16cid:durableId="1353725503">
    <w:abstractNumId w:val="13"/>
  </w:num>
  <w:num w:numId="8" w16cid:durableId="1835221416">
    <w:abstractNumId w:val="11"/>
  </w:num>
  <w:num w:numId="9" w16cid:durableId="117036942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23338877">
    <w:abstractNumId w:val="24"/>
    <w:lvlOverride w:ilvl="0">
      <w:startOverride w:val="1"/>
    </w:lvlOverride>
  </w:num>
  <w:num w:numId="11" w16cid:durableId="890461591">
    <w:abstractNumId w:val="24"/>
    <w:lvlOverride w:ilvl="0">
      <w:startOverride w:val="1"/>
    </w:lvlOverride>
  </w:num>
  <w:num w:numId="12" w16cid:durableId="1633829876">
    <w:abstractNumId w:val="24"/>
    <w:lvlOverride w:ilvl="0">
      <w:startOverride w:val="1"/>
    </w:lvlOverride>
  </w:num>
  <w:num w:numId="13" w16cid:durableId="2133942334">
    <w:abstractNumId w:val="24"/>
    <w:lvlOverride w:ilvl="0">
      <w:startOverride w:val="1"/>
    </w:lvlOverride>
  </w:num>
  <w:num w:numId="14" w16cid:durableId="1283532338">
    <w:abstractNumId w:val="13"/>
    <w:lvlOverride w:ilvl="0">
      <w:startOverride w:val="1"/>
    </w:lvlOverride>
  </w:num>
  <w:num w:numId="15" w16cid:durableId="1867791466">
    <w:abstractNumId w:val="13"/>
    <w:lvlOverride w:ilvl="0">
      <w:startOverride w:val="1"/>
    </w:lvlOverride>
  </w:num>
  <w:num w:numId="16" w16cid:durableId="1390225099">
    <w:abstractNumId w:val="13"/>
    <w:lvlOverride w:ilvl="0">
      <w:startOverride w:val="1"/>
    </w:lvlOverride>
  </w:num>
  <w:num w:numId="17" w16cid:durableId="1162233050">
    <w:abstractNumId w:val="13"/>
    <w:lvlOverride w:ilvl="0">
      <w:startOverride w:val="1"/>
    </w:lvlOverride>
  </w:num>
  <w:num w:numId="18" w16cid:durableId="1082601691">
    <w:abstractNumId w:val="13"/>
    <w:lvlOverride w:ilvl="0">
      <w:startOverride w:val="1"/>
    </w:lvlOverride>
  </w:num>
  <w:num w:numId="19" w16cid:durableId="1511605514">
    <w:abstractNumId w:val="24"/>
    <w:lvlOverride w:ilvl="0">
      <w:startOverride w:val="1"/>
    </w:lvlOverride>
  </w:num>
  <w:num w:numId="20" w16cid:durableId="1302420880">
    <w:abstractNumId w:val="24"/>
    <w:lvlOverride w:ilvl="0">
      <w:startOverride w:val="1"/>
    </w:lvlOverride>
  </w:num>
  <w:num w:numId="21" w16cid:durableId="2117213781">
    <w:abstractNumId w:val="24"/>
    <w:lvlOverride w:ilvl="0">
      <w:startOverride w:val="1"/>
    </w:lvlOverride>
  </w:num>
  <w:num w:numId="22" w16cid:durableId="1345088041">
    <w:abstractNumId w:val="24"/>
  </w:num>
  <w:num w:numId="23" w16cid:durableId="959186128">
    <w:abstractNumId w:val="24"/>
    <w:lvlOverride w:ilvl="0">
      <w:startOverride w:val="1"/>
    </w:lvlOverride>
  </w:num>
  <w:num w:numId="24" w16cid:durableId="829448192">
    <w:abstractNumId w:val="24"/>
    <w:lvlOverride w:ilvl="0">
      <w:startOverride w:val="1"/>
    </w:lvlOverride>
  </w:num>
  <w:num w:numId="25" w16cid:durableId="1091127804">
    <w:abstractNumId w:val="24"/>
    <w:lvlOverride w:ilvl="0">
      <w:startOverride w:val="1"/>
    </w:lvlOverride>
  </w:num>
  <w:num w:numId="26" w16cid:durableId="1184369490">
    <w:abstractNumId w:val="24"/>
    <w:lvlOverride w:ilvl="0">
      <w:startOverride w:val="1"/>
    </w:lvlOverride>
  </w:num>
  <w:num w:numId="27" w16cid:durableId="425926929">
    <w:abstractNumId w:val="24"/>
    <w:lvlOverride w:ilvl="0">
      <w:startOverride w:val="1"/>
    </w:lvlOverride>
  </w:num>
  <w:num w:numId="28" w16cid:durableId="1723824861">
    <w:abstractNumId w:val="24"/>
    <w:lvlOverride w:ilvl="0">
      <w:startOverride w:val="1"/>
    </w:lvlOverride>
  </w:num>
  <w:num w:numId="29" w16cid:durableId="1748917205">
    <w:abstractNumId w:val="24"/>
    <w:lvlOverride w:ilvl="0">
      <w:startOverride w:val="1"/>
    </w:lvlOverride>
  </w:num>
  <w:num w:numId="30" w16cid:durableId="1357460445">
    <w:abstractNumId w:val="13"/>
    <w:lvlOverride w:ilvl="0">
      <w:startOverride w:val="1"/>
    </w:lvlOverride>
  </w:num>
  <w:num w:numId="31" w16cid:durableId="1839155734">
    <w:abstractNumId w:val="24"/>
    <w:lvlOverride w:ilvl="0">
      <w:startOverride w:val="1"/>
    </w:lvlOverride>
  </w:num>
  <w:num w:numId="32" w16cid:durableId="1920795044">
    <w:abstractNumId w:val="24"/>
    <w:lvlOverride w:ilvl="0">
      <w:startOverride w:val="1"/>
    </w:lvlOverride>
  </w:num>
  <w:num w:numId="33" w16cid:durableId="9184460">
    <w:abstractNumId w:val="19"/>
  </w:num>
  <w:num w:numId="34" w16cid:durableId="2116170178">
    <w:abstractNumId w:val="24"/>
    <w:lvlOverride w:ilvl="0">
      <w:startOverride w:val="1"/>
    </w:lvlOverride>
  </w:num>
  <w:num w:numId="35" w16cid:durableId="2081751975">
    <w:abstractNumId w:val="24"/>
    <w:lvlOverride w:ilvl="0">
      <w:startOverride w:val="1"/>
    </w:lvlOverride>
  </w:num>
  <w:num w:numId="36" w16cid:durableId="97603141">
    <w:abstractNumId w:val="13"/>
    <w:lvlOverride w:ilvl="0">
      <w:startOverride w:val="1"/>
    </w:lvlOverride>
  </w:num>
  <w:num w:numId="37" w16cid:durableId="1049232102">
    <w:abstractNumId w:val="24"/>
    <w:lvlOverride w:ilvl="0">
      <w:startOverride w:val="1"/>
    </w:lvlOverride>
  </w:num>
  <w:num w:numId="38" w16cid:durableId="90974689">
    <w:abstractNumId w:val="24"/>
    <w:lvlOverride w:ilvl="0">
      <w:startOverride w:val="1"/>
    </w:lvlOverride>
  </w:num>
  <w:num w:numId="39" w16cid:durableId="442193165">
    <w:abstractNumId w:val="24"/>
    <w:lvlOverride w:ilvl="0">
      <w:startOverride w:val="1"/>
    </w:lvlOverride>
  </w:num>
  <w:num w:numId="40" w16cid:durableId="498161690">
    <w:abstractNumId w:val="24"/>
    <w:lvlOverride w:ilvl="0">
      <w:startOverride w:val="1"/>
    </w:lvlOverride>
  </w:num>
  <w:num w:numId="41" w16cid:durableId="771634694">
    <w:abstractNumId w:val="24"/>
    <w:lvlOverride w:ilvl="0">
      <w:startOverride w:val="1"/>
    </w:lvlOverride>
  </w:num>
  <w:num w:numId="42" w16cid:durableId="764574050">
    <w:abstractNumId w:val="13"/>
    <w:lvlOverride w:ilvl="0">
      <w:startOverride w:val="1"/>
    </w:lvlOverride>
  </w:num>
  <w:num w:numId="43" w16cid:durableId="2032951923">
    <w:abstractNumId w:val="24"/>
    <w:lvlOverride w:ilvl="0">
      <w:startOverride w:val="1"/>
    </w:lvlOverride>
  </w:num>
  <w:num w:numId="44" w16cid:durableId="1246264878">
    <w:abstractNumId w:val="13"/>
    <w:lvlOverride w:ilvl="0">
      <w:startOverride w:val="1"/>
    </w:lvlOverride>
  </w:num>
  <w:num w:numId="45" w16cid:durableId="1213270292">
    <w:abstractNumId w:val="24"/>
    <w:lvlOverride w:ilvl="0">
      <w:startOverride w:val="1"/>
    </w:lvlOverride>
  </w:num>
  <w:num w:numId="46" w16cid:durableId="355740953">
    <w:abstractNumId w:val="24"/>
    <w:lvlOverride w:ilvl="0">
      <w:startOverride w:val="1"/>
    </w:lvlOverride>
  </w:num>
  <w:num w:numId="47" w16cid:durableId="1030689349">
    <w:abstractNumId w:val="24"/>
    <w:lvlOverride w:ilvl="0">
      <w:startOverride w:val="1"/>
    </w:lvlOverride>
  </w:num>
  <w:num w:numId="48" w16cid:durableId="1923445115">
    <w:abstractNumId w:val="24"/>
    <w:lvlOverride w:ilvl="0">
      <w:startOverride w:val="1"/>
    </w:lvlOverride>
  </w:num>
  <w:num w:numId="49" w16cid:durableId="1037970905">
    <w:abstractNumId w:val="24"/>
    <w:lvlOverride w:ilvl="0">
      <w:startOverride w:val="1"/>
    </w:lvlOverride>
  </w:num>
  <w:num w:numId="50" w16cid:durableId="719137982">
    <w:abstractNumId w:val="24"/>
    <w:lvlOverride w:ilvl="0">
      <w:startOverride w:val="1"/>
    </w:lvlOverride>
  </w:num>
  <w:num w:numId="51" w16cid:durableId="125664748">
    <w:abstractNumId w:val="24"/>
    <w:lvlOverride w:ilvl="0">
      <w:startOverride w:val="1"/>
    </w:lvlOverride>
  </w:num>
  <w:num w:numId="52" w16cid:durableId="421028051">
    <w:abstractNumId w:val="24"/>
    <w:lvlOverride w:ilvl="0">
      <w:startOverride w:val="1"/>
    </w:lvlOverride>
  </w:num>
  <w:num w:numId="53" w16cid:durableId="1476332620">
    <w:abstractNumId w:val="13"/>
    <w:lvlOverride w:ilvl="0">
      <w:startOverride w:val="1"/>
    </w:lvlOverride>
  </w:num>
  <w:num w:numId="54" w16cid:durableId="708186418">
    <w:abstractNumId w:val="24"/>
    <w:lvlOverride w:ilvl="0">
      <w:startOverride w:val="1"/>
    </w:lvlOverride>
  </w:num>
  <w:num w:numId="55" w16cid:durableId="598950237">
    <w:abstractNumId w:val="24"/>
    <w:lvlOverride w:ilvl="0">
      <w:startOverride w:val="1"/>
    </w:lvlOverride>
  </w:num>
  <w:num w:numId="56" w16cid:durableId="2090610059">
    <w:abstractNumId w:val="24"/>
    <w:lvlOverride w:ilvl="0">
      <w:startOverride w:val="1"/>
    </w:lvlOverride>
  </w:num>
  <w:num w:numId="57" w16cid:durableId="2028368925">
    <w:abstractNumId w:val="24"/>
    <w:lvlOverride w:ilvl="0">
      <w:startOverride w:val="1"/>
    </w:lvlOverride>
  </w:num>
  <w:num w:numId="58" w16cid:durableId="1636136982">
    <w:abstractNumId w:val="24"/>
    <w:lvlOverride w:ilvl="0">
      <w:startOverride w:val="1"/>
    </w:lvlOverride>
  </w:num>
  <w:num w:numId="59" w16cid:durableId="1639188615">
    <w:abstractNumId w:val="24"/>
    <w:lvlOverride w:ilvl="0">
      <w:startOverride w:val="1"/>
    </w:lvlOverride>
  </w:num>
  <w:num w:numId="60" w16cid:durableId="955260777">
    <w:abstractNumId w:val="24"/>
    <w:lvlOverride w:ilvl="0">
      <w:startOverride w:val="1"/>
    </w:lvlOverride>
  </w:num>
  <w:num w:numId="61" w16cid:durableId="2058969746">
    <w:abstractNumId w:val="24"/>
    <w:lvlOverride w:ilvl="0">
      <w:startOverride w:val="1"/>
    </w:lvlOverride>
  </w:num>
  <w:num w:numId="62" w16cid:durableId="2118864029">
    <w:abstractNumId w:val="24"/>
    <w:lvlOverride w:ilvl="0">
      <w:startOverride w:val="1"/>
    </w:lvlOverride>
  </w:num>
  <w:num w:numId="63" w16cid:durableId="333729361">
    <w:abstractNumId w:val="24"/>
    <w:lvlOverride w:ilvl="0">
      <w:startOverride w:val="1"/>
    </w:lvlOverride>
  </w:num>
  <w:num w:numId="64" w16cid:durableId="1841192726">
    <w:abstractNumId w:val="24"/>
    <w:lvlOverride w:ilvl="0">
      <w:startOverride w:val="1"/>
    </w:lvlOverride>
  </w:num>
  <w:num w:numId="65" w16cid:durableId="1981764624">
    <w:abstractNumId w:val="24"/>
    <w:lvlOverride w:ilvl="0">
      <w:startOverride w:val="1"/>
    </w:lvlOverride>
  </w:num>
  <w:num w:numId="66" w16cid:durableId="569468207">
    <w:abstractNumId w:val="24"/>
    <w:lvlOverride w:ilvl="0">
      <w:startOverride w:val="1"/>
    </w:lvlOverride>
  </w:num>
  <w:num w:numId="67" w16cid:durableId="700856731">
    <w:abstractNumId w:val="24"/>
    <w:lvlOverride w:ilvl="0">
      <w:startOverride w:val="1"/>
    </w:lvlOverride>
  </w:num>
  <w:num w:numId="68" w16cid:durableId="491023571">
    <w:abstractNumId w:val="24"/>
    <w:lvlOverride w:ilvl="0">
      <w:startOverride w:val="1"/>
    </w:lvlOverride>
  </w:num>
  <w:num w:numId="69" w16cid:durableId="1901864298">
    <w:abstractNumId w:val="24"/>
    <w:lvlOverride w:ilvl="0">
      <w:startOverride w:val="1"/>
    </w:lvlOverride>
  </w:num>
  <w:num w:numId="70" w16cid:durableId="403140502">
    <w:abstractNumId w:val="24"/>
    <w:lvlOverride w:ilvl="0">
      <w:startOverride w:val="1"/>
    </w:lvlOverride>
  </w:num>
  <w:num w:numId="71" w16cid:durableId="1866139430">
    <w:abstractNumId w:val="24"/>
    <w:lvlOverride w:ilvl="0">
      <w:startOverride w:val="1"/>
    </w:lvlOverride>
  </w:num>
  <w:num w:numId="72" w16cid:durableId="907501531">
    <w:abstractNumId w:val="24"/>
    <w:lvlOverride w:ilvl="0">
      <w:startOverride w:val="1"/>
    </w:lvlOverride>
  </w:num>
  <w:num w:numId="73" w16cid:durableId="1611082150">
    <w:abstractNumId w:val="24"/>
    <w:lvlOverride w:ilvl="0">
      <w:startOverride w:val="1"/>
    </w:lvlOverride>
  </w:num>
  <w:num w:numId="74" w16cid:durableId="1030686990">
    <w:abstractNumId w:val="24"/>
    <w:lvlOverride w:ilvl="0">
      <w:startOverride w:val="1"/>
    </w:lvlOverride>
  </w:num>
  <w:num w:numId="75" w16cid:durableId="1228612391">
    <w:abstractNumId w:val="24"/>
    <w:lvlOverride w:ilvl="0">
      <w:startOverride w:val="1"/>
    </w:lvlOverride>
  </w:num>
  <w:num w:numId="76" w16cid:durableId="986742692">
    <w:abstractNumId w:val="24"/>
    <w:lvlOverride w:ilvl="0">
      <w:startOverride w:val="1"/>
    </w:lvlOverride>
  </w:num>
  <w:num w:numId="77" w16cid:durableId="620574210">
    <w:abstractNumId w:val="24"/>
    <w:lvlOverride w:ilvl="0">
      <w:startOverride w:val="1"/>
    </w:lvlOverride>
  </w:num>
  <w:num w:numId="78" w16cid:durableId="137696141">
    <w:abstractNumId w:val="24"/>
    <w:lvlOverride w:ilvl="0">
      <w:startOverride w:val="1"/>
    </w:lvlOverride>
  </w:num>
  <w:num w:numId="79" w16cid:durableId="19549427">
    <w:abstractNumId w:val="24"/>
    <w:lvlOverride w:ilvl="0">
      <w:startOverride w:val="1"/>
    </w:lvlOverride>
  </w:num>
  <w:num w:numId="80" w16cid:durableId="173692242">
    <w:abstractNumId w:val="24"/>
    <w:lvlOverride w:ilvl="0">
      <w:startOverride w:val="1"/>
    </w:lvlOverride>
  </w:num>
  <w:num w:numId="81" w16cid:durableId="688988075">
    <w:abstractNumId w:val="24"/>
    <w:lvlOverride w:ilvl="0">
      <w:startOverride w:val="1"/>
    </w:lvlOverride>
  </w:num>
  <w:num w:numId="82" w16cid:durableId="1094545667">
    <w:abstractNumId w:val="24"/>
    <w:lvlOverride w:ilvl="0">
      <w:startOverride w:val="1"/>
    </w:lvlOverride>
  </w:num>
  <w:num w:numId="83" w16cid:durableId="940725929">
    <w:abstractNumId w:val="24"/>
    <w:lvlOverride w:ilvl="0">
      <w:startOverride w:val="1"/>
    </w:lvlOverride>
  </w:num>
  <w:num w:numId="84" w16cid:durableId="898981241">
    <w:abstractNumId w:val="24"/>
    <w:lvlOverride w:ilvl="0">
      <w:startOverride w:val="1"/>
    </w:lvlOverride>
  </w:num>
  <w:num w:numId="85" w16cid:durableId="623734055">
    <w:abstractNumId w:val="24"/>
    <w:lvlOverride w:ilvl="0">
      <w:startOverride w:val="1"/>
    </w:lvlOverride>
  </w:num>
  <w:num w:numId="86" w16cid:durableId="2077042634">
    <w:abstractNumId w:val="24"/>
    <w:lvlOverride w:ilvl="0">
      <w:startOverride w:val="1"/>
    </w:lvlOverride>
  </w:num>
  <w:num w:numId="87" w16cid:durableId="901524285">
    <w:abstractNumId w:val="24"/>
    <w:lvlOverride w:ilvl="0">
      <w:startOverride w:val="1"/>
    </w:lvlOverride>
  </w:num>
  <w:num w:numId="88" w16cid:durableId="657803989">
    <w:abstractNumId w:val="24"/>
    <w:lvlOverride w:ilvl="0">
      <w:startOverride w:val="1"/>
    </w:lvlOverride>
  </w:num>
  <w:num w:numId="89" w16cid:durableId="1213347176">
    <w:abstractNumId w:val="13"/>
    <w:lvlOverride w:ilvl="0">
      <w:startOverride w:val="1"/>
    </w:lvlOverride>
  </w:num>
  <w:num w:numId="90" w16cid:durableId="999044561">
    <w:abstractNumId w:val="24"/>
    <w:lvlOverride w:ilvl="0">
      <w:startOverride w:val="1"/>
    </w:lvlOverride>
  </w:num>
  <w:num w:numId="91" w16cid:durableId="37360343">
    <w:abstractNumId w:val="24"/>
    <w:lvlOverride w:ilvl="0">
      <w:startOverride w:val="1"/>
    </w:lvlOverride>
  </w:num>
  <w:num w:numId="92" w16cid:durableId="1387215830">
    <w:abstractNumId w:val="24"/>
    <w:lvlOverride w:ilvl="0">
      <w:startOverride w:val="1"/>
    </w:lvlOverride>
  </w:num>
  <w:num w:numId="93" w16cid:durableId="1858540833">
    <w:abstractNumId w:val="24"/>
    <w:lvlOverride w:ilvl="0">
      <w:startOverride w:val="1"/>
    </w:lvlOverride>
  </w:num>
  <w:num w:numId="94" w16cid:durableId="413477974">
    <w:abstractNumId w:val="13"/>
    <w:lvlOverride w:ilvl="0">
      <w:startOverride w:val="1"/>
    </w:lvlOverride>
  </w:num>
  <w:num w:numId="95" w16cid:durableId="506167010">
    <w:abstractNumId w:val="24"/>
    <w:lvlOverride w:ilvl="0">
      <w:startOverride w:val="1"/>
    </w:lvlOverride>
  </w:num>
  <w:num w:numId="96" w16cid:durableId="409928586">
    <w:abstractNumId w:val="13"/>
    <w:lvlOverride w:ilvl="0">
      <w:startOverride w:val="1"/>
    </w:lvlOverride>
  </w:num>
  <w:num w:numId="97" w16cid:durableId="656499046">
    <w:abstractNumId w:val="24"/>
    <w:lvlOverride w:ilvl="0">
      <w:startOverride w:val="1"/>
    </w:lvlOverride>
  </w:num>
  <w:num w:numId="98" w16cid:durableId="1577980891">
    <w:abstractNumId w:val="24"/>
    <w:lvlOverride w:ilvl="0">
      <w:startOverride w:val="1"/>
    </w:lvlOverride>
  </w:num>
  <w:num w:numId="99" w16cid:durableId="1056004083">
    <w:abstractNumId w:val="24"/>
    <w:lvlOverride w:ilvl="0">
      <w:startOverride w:val="1"/>
    </w:lvlOverride>
  </w:num>
  <w:num w:numId="100" w16cid:durableId="1127504423">
    <w:abstractNumId w:val="13"/>
    <w:lvlOverride w:ilvl="0">
      <w:startOverride w:val="1"/>
    </w:lvlOverride>
  </w:num>
  <w:num w:numId="101" w16cid:durableId="327560078">
    <w:abstractNumId w:val="24"/>
    <w:lvlOverride w:ilvl="0">
      <w:startOverride w:val="1"/>
    </w:lvlOverride>
  </w:num>
  <w:num w:numId="102" w16cid:durableId="1416510222">
    <w:abstractNumId w:val="13"/>
    <w:lvlOverride w:ilvl="0">
      <w:startOverride w:val="1"/>
    </w:lvlOverride>
  </w:num>
  <w:num w:numId="103" w16cid:durableId="2076509043">
    <w:abstractNumId w:val="24"/>
    <w:lvlOverride w:ilvl="0">
      <w:startOverride w:val="1"/>
    </w:lvlOverride>
  </w:num>
  <w:num w:numId="104" w16cid:durableId="1748527996">
    <w:abstractNumId w:val="24"/>
    <w:lvlOverride w:ilvl="0">
      <w:startOverride w:val="1"/>
    </w:lvlOverride>
  </w:num>
  <w:num w:numId="105" w16cid:durableId="1766612034">
    <w:abstractNumId w:val="24"/>
    <w:lvlOverride w:ilvl="0">
      <w:startOverride w:val="1"/>
    </w:lvlOverride>
  </w:num>
  <w:num w:numId="106" w16cid:durableId="2047439101">
    <w:abstractNumId w:val="24"/>
    <w:lvlOverride w:ilvl="0">
      <w:startOverride w:val="1"/>
    </w:lvlOverride>
  </w:num>
  <w:num w:numId="107" w16cid:durableId="139081224">
    <w:abstractNumId w:val="24"/>
    <w:lvlOverride w:ilvl="0">
      <w:startOverride w:val="1"/>
    </w:lvlOverride>
  </w:num>
  <w:num w:numId="108" w16cid:durableId="1518077102">
    <w:abstractNumId w:val="13"/>
    <w:lvlOverride w:ilvl="0">
      <w:startOverride w:val="1"/>
    </w:lvlOverride>
  </w:num>
  <w:num w:numId="109" w16cid:durableId="1552379080">
    <w:abstractNumId w:val="13"/>
    <w:lvlOverride w:ilvl="0">
      <w:startOverride w:val="1"/>
    </w:lvlOverride>
  </w:num>
  <w:num w:numId="110" w16cid:durableId="1270429574">
    <w:abstractNumId w:val="24"/>
    <w:lvlOverride w:ilvl="0">
      <w:startOverride w:val="1"/>
    </w:lvlOverride>
  </w:num>
  <w:num w:numId="111" w16cid:durableId="53747338">
    <w:abstractNumId w:val="24"/>
    <w:lvlOverride w:ilvl="0">
      <w:startOverride w:val="1"/>
    </w:lvlOverride>
  </w:num>
  <w:num w:numId="112" w16cid:durableId="1683429672">
    <w:abstractNumId w:val="24"/>
    <w:lvlOverride w:ilvl="0">
      <w:startOverride w:val="1"/>
    </w:lvlOverride>
  </w:num>
  <w:num w:numId="113" w16cid:durableId="1614632902">
    <w:abstractNumId w:val="24"/>
    <w:lvlOverride w:ilvl="0">
      <w:startOverride w:val="1"/>
    </w:lvlOverride>
  </w:num>
  <w:num w:numId="114" w16cid:durableId="31075004">
    <w:abstractNumId w:val="24"/>
    <w:lvlOverride w:ilvl="0">
      <w:startOverride w:val="1"/>
    </w:lvlOverride>
  </w:num>
  <w:num w:numId="115" w16cid:durableId="1681161302">
    <w:abstractNumId w:val="24"/>
    <w:lvlOverride w:ilvl="0">
      <w:startOverride w:val="1"/>
    </w:lvlOverride>
  </w:num>
  <w:num w:numId="116" w16cid:durableId="2098284052">
    <w:abstractNumId w:val="24"/>
    <w:lvlOverride w:ilvl="0">
      <w:startOverride w:val="1"/>
    </w:lvlOverride>
  </w:num>
  <w:num w:numId="117" w16cid:durableId="1892571373">
    <w:abstractNumId w:val="24"/>
    <w:lvlOverride w:ilvl="0">
      <w:startOverride w:val="1"/>
    </w:lvlOverride>
  </w:num>
  <w:num w:numId="118" w16cid:durableId="1383364012">
    <w:abstractNumId w:val="24"/>
    <w:lvlOverride w:ilvl="0">
      <w:startOverride w:val="1"/>
    </w:lvlOverride>
  </w:num>
  <w:num w:numId="119" w16cid:durableId="1205289752">
    <w:abstractNumId w:val="24"/>
    <w:lvlOverride w:ilvl="0">
      <w:startOverride w:val="1"/>
    </w:lvlOverride>
  </w:num>
  <w:num w:numId="120" w16cid:durableId="2009555059">
    <w:abstractNumId w:val="24"/>
    <w:lvlOverride w:ilvl="0">
      <w:startOverride w:val="1"/>
    </w:lvlOverride>
  </w:num>
  <w:num w:numId="121" w16cid:durableId="634989825">
    <w:abstractNumId w:val="24"/>
    <w:lvlOverride w:ilvl="0">
      <w:startOverride w:val="1"/>
    </w:lvlOverride>
  </w:num>
  <w:num w:numId="122" w16cid:durableId="560209604">
    <w:abstractNumId w:val="24"/>
    <w:lvlOverride w:ilvl="0">
      <w:startOverride w:val="1"/>
    </w:lvlOverride>
  </w:num>
  <w:num w:numId="123" w16cid:durableId="567885115">
    <w:abstractNumId w:val="24"/>
    <w:lvlOverride w:ilvl="0">
      <w:startOverride w:val="1"/>
    </w:lvlOverride>
  </w:num>
  <w:num w:numId="124" w16cid:durableId="1111121931">
    <w:abstractNumId w:val="24"/>
    <w:lvlOverride w:ilvl="0">
      <w:startOverride w:val="1"/>
    </w:lvlOverride>
  </w:num>
  <w:num w:numId="125" w16cid:durableId="522783823">
    <w:abstractNumId w:val="24"/>
    <w:lvlOverride w:ilvl="0">
      <w:startOverride w:val="1"/>
    </w:lvlOverride>
  </w:num>
  <w:num w:numId="126" w16cid:durableId="109782828">
    <w:abstractNumId w:val="24"/>
    <w:lvlOverride w:ilvl="0">
      <w:startOverride w:val="1"/>
    </w:lvlOverride>
  </w:num>
  <w:num w:numId="127" w16cid:durableId="1586114935">
    <w:abstractNumId w:val="13"/>
    <w:lvlOverride w:ilvl="0">
      <w:startOverride w:val="1"/>
    </w:lvlOverride>
  </w:num>
  <w:num w:numId="128" w16cid:durableId="1455905721">
    <w:abstractNumId w:val="13"/>
    <w:lvlOverride w:ilvl="0">
      <w:startOverride w:val="1"/>
    </w:lvlOverride>
  </w:num>
  <w:num w:numId="129" w16cid:durableId="9645993">
    <w:abstractNumId w:val="24"/>
    <w:lvlOverride w:ilvl="0">
      <w:startOverride w:val="1"/>
    </w:lvlOverride>
  </w:num>
  <w:num w:numId="130" w16cid:durableId="93552075">
    <w:abstractNumId w:val="24"/>
    <w:lvlOverride w:ilvl="0">
      <w:startOverride w:val="1"/>
    </w:lvlOverride>
  </w:num>
  <w:num w:numId="131" w16cid:durableId="1297570365">
    <w:abstractNumId w:val="24"/>
    <w:lvlOverride w:ilvl="0">
      <w:startOverride w:val="1"/>
    </w:lvlOverride>
  </w:num>
  <w:num w:numId="132" w16cid:durableId="1654286386">
    <w:abstractNumId w:val="24"/>
    <w:lvlOverride w:ilvl="0">
      <w:startOverride w:val="1"/>
    </w:lvlOverride>
  </w:num>
  <w:num w:numId="133" w16cid:durableId="560949426">
    <w:abstractNumId w:val="24"/>
    <w:lvlOverride w:ilvl="0">
      <w:startOverride w:val="1"/>
    </w:lvlOverride>
  </w:num>
  <w:num w:numId="134" w16cid:durableId="434787281">
    <w:abstractNumId w:val="24"/>
    <w:lvlOverride w:ilvl="0">
      <w:startOverride w:val="1"/>
    </w:lvlOverride>
  </w:num>
  <w:num w:numId="135" w16cid:durableId="464277170">
    <w:abstractNumId w:val="24"/>
    <w:lvlOverride w:ilvl="0">
      <w:startOverride w:val="1"/>
    </w:lvlOverride>
  </w:num>
  <w:num w:numId="136" w16cid:durableId="5832751">
    <w:abstractNumId w:val="24"/>
    <w:lvlOverride w:ilvl="0">
      <w:startOverride w:val="1"/>
    </w:lvlOverride>
  </w:num>
  <w:num w:numId="137" w16cid:durableId="1516310955">
    <w:abstractNumId w:val="24"/>
    <w:lvlOverride w:ilvl="0">
      <w:startOverride w:val="1"/>
    </w:lvlOverride>
  </w:num>
  <w:num w:numId="138" w16cid:durableId="1568804421">
    <w:abstractNumId w:val="24"/>
    <w:lvlOverride w:ilvl="0">
      <w:startOverride w:val="1"/>
    </w:lvlOverride>
  </w:num>
  <w:num w:numId="139" w16cid:durableId="723259161">
    <w:abstractNumId w:val="24"/>
    <w:lvlOverride w:ilvl="0">
      <w:startOverride w:val="1"/>
    </w:lvlOverride>
  </w:num>
  <w:num w:numId="140" w16cid:durableId="1452017861">
    <w:abstractNumId w:val="24"/>
    <w:lvlOverride w:ilvl="0">
      <w:startOverride w:val="1"/>
    </w:lvlOverride>
  </w:num>
  <w:num w:numId="141" w16cid:durableId="1254044926">
    <w:abstractNumId w:val="24"/>
    <w:lvlOverride w:ilvl="0">
      <w:startOverride w:val="1"/>
    </w:lvlOverride>
  </w:num>
  <w:num w:numId="142" w16cid:durableId="867525221">
    <w:abstractNumId w:val="24"/>
    <w:lvlOverride w:ilvl="0">
      <w:startOverride w:val="1"/>
    </w:lvlOverride>
  </w:num>
  <w:num w:numId="143" w16cid:durableId="1699118350">
    <w:abstractNumId w:val="24"/>
    <w:lvlOverride w:ilvl="0">
      <w:startOverride w:val="1"/>
    </w:lvlOverride>
  </w:num>
  <w:num w:numId="144" w16cid:durableId="2140145350">
    <w:abstractNumId w:val="13"/>
    <w:lvlOverride w:ilvl="0">
      <w:startOverride w:val="1"/>
    </w:lvlOverride>
  </w:num>
  <w:num w:numId="145" w16cid:durableId="66801847">
    <w:abstractNumId w:val="24"/>
    <w:lvlOverride w:ilvl="0">
      <w:startOverride w:val="1"/>
    </w:lvlOverride>
  </w:num>
  <w:num w:numId="146" w16cid:durableId="606625062">
    <w:abstractNumId w:val="24"/>
    <w:lvlOverride w:ilvl="0">
      <w:startOverride w:val="1"/>
    </w:lvlOverride>
  </w:num>
  <w:num w:numId="147" w16cid:durableId="973145232">
    <w:abstractNumId w:val="24"/>
    <w:lvlOverride w:ilvl="0">
      <w:startOverride w:val="1"/>
    </w:lvlOverride>
  </w:num>
  <w:num w:numId="148" w16cid:durableId="1727491061">
    <w:abstractNumId w:val="24"/>
    <w:lvlOverride w:ilvl="0">
      <w:startOverride w:val="1"/>
    </w:lvlOverride>
  </w:num>
  <w:num w:numId="149" w16cid:durableId="1027944840">
    <w:abstractNumId w:val="24"/>
    <w:lvlOverride w:ilvl="0">
      <w:startOverride w:val="1"/>
    </w:lvlOverride>
  </w:num>
  <w:num w:numId="150" w16cid:durableId="306672305">
    <w:abstractNumId w:val="24"/>
    <w:lvlOverride w:ilvl="0">
      <w:startOverride w:val="1"/>
    </w:lvlOverride>
  </w:num>
  <w:num w:numId="151" w16cid:durableId="343173184">
    <w:abstractNumId w:val="24"/>
    <w:lvlOverride w:ilvl="0">
      <w:startOverride w:val="1"/>
    </w:lvlOverride>
  </w:num>
  <w:num w:numId="152" w16cid:durableId="775713833">
    <w:abstractNumId w:val="24"/>
    <w:lvlOverride w:ilvl="0">
      <w:startOverride w:val="1"/>
    </w:lvlOverride>
  </w:num>
  <w:num w:numId="153" w16cid:durableId="1319917387">
    <w:abstractNumId w:val="24"/>
    <w:lvlOverride w:ilvl="0">
      <w:startOverride w:val="1"/>
    </w:lvlOverride>
  </w:num>
  <w:num w:numId="154" w16cid:durableId="1947614399">
    <w:abstractNumId w:val="24"/>
    <w:lvlOverride w:ilvl="0">
      <w:startOverride w:val="1"/>
    </w:lvlOverride>
  </w:num>
  <w:num w:numId="155" w16cid:durableId="249461528">
    <w:abstractNumId w:val="24"/>
    <w:lvlOverride w:ilvl="0">
      <w:startOverride w:val="1"/>
    </w:lvlOverride>
  </w:num>
  <w:num w:numId="156" w16cid:durableId="1711490232">
    <w:abstractNumId w:val="24"/>
    <w:lvlOverride w:ilvl="0">
      <w:startOverride w:val="1"/>
    </w:lvlOverride>
  </w:num>
  <w:num w:numId="157" w16cid:durableId="1196043363">
    <w:abstractNumId w:val="24"/>
    <w:lvlOverride w:ilvl="0">
      <w:startOverride w:val="1"/>
    </w:lvlOverride>
  </w:num>
  <w:num w:numId="158" w16cid:durableId="1986816013">
    <w:abstractNumId w:val="10"/>
  </w:num>
  <w:num w:numId="159" w16cid:durableId="1089541793">
    <w:abstractNumId w:val="24"/>
    <w:lvlOverride w:ilvl="0">
      <w:startOverride w:val="1"/>
    </w:lvlOverride>
  </w:num>
  <w:num w:numId="160" w16cid:durableId="960916083">
    <w:abstractNumId w:val="24"/>
    <w:lvlOverride w:ilvl="0">
      <w:startOverride w:val="1"/>
    </w:lvlOverride>
  </w:num>
  <w:num w:numId="161" w16cid:durableId="610477064">
    <w:abstractNumId w:val="4"/>
  </w:num>
  <w:num w:numId="162" w16cid:durableId="599683369">
    <w:abstractNumId w:val="5"/>
  </w:num>
  <w:num w:numId="163" w16cid:durableId="2091536849">
    <w:abstractNumId w:val="6"/>
  </w:num>
  <w:num w:numId="164" w16cid:durableId="97877768">
    <w:abstractNumId w:val="7"/>
  </w:num>
  <w:num w:numId="165" w16cid:durableId="538200474">
    <w:abstractNumId w:val="0"/>
  </w:num>
  <w:num w:numId="166" w16cid:durableId="1398742623">
    <w:abstractNumId w:val="1"/>
  </w:num>
  <w:num w:numId="167" w16cid:durableId="343363683">
    <w:abstractNumId w:val="2"/>
  </w:num>
  <w:num w:numId="168" w16cid:durableId="857736857">
    <w:abstractNumId w:val="3"/>
  </w:num>
  <w:num w:numId="169" w16cid:durableId="1804807025">
    <w:abstractNumId w:val="8"/>
  </w:num>
  <w:num w:numId="170" w16cid:durableId="2051568936">
    <w:abstractNumId w:val="17"/>
  </w:num>
  <w:num w:numId="171" w16cid:durableId="1303392672">
    <w:abstractNumId w:val="14"/>
  </w:num>
  <w:num w:numId="172" w16cid:durableId="760179217">
    <w:abstractNumId w:val="24"/>
    <w:lvlOverride w:ilvl="0">
      <w:startOverride w:val="1"/>
    </w:lvlOverride>
  </w:num>
  <w:num w:numId="173" w16cid:durableId="819149243">
    <w:abstractNumId w:val="24"/>
    <w:lvlOverride w:ilvl="0">
      <w:startOverride w:val="1"/>
    </w:lvlOverride>
  </w:num>
  <w:num w:numId="174" w16cid:durableId="869222864">
    <w:abstractNumId w:val="24"/>
    <w:lvlOverride w:ilvl="0">
      <w:startOverride w:val="1"/>
    </w:lvlOverride>
  </w:num>
  <w:num w:numId="175" w16cid:durableId="2025860137">
    <w:abstractNumId w:val="24"/>
    <w:lvlOverride w:ilvl="0">
      <w:startOverride w:val="1"/>
    </w:lvlOverride>
  </w:num>
  <w:num w:numId="176" w16cid:durableId="692153211">
    <w:abstractNumId w:val="24"/>
  </w:num>
  <w:num w:numId="177" w16cid:durableId="1006786869">
    <w:abstractNumId w:val="13"/>
    <w:lvlOverride w:ilvl="0">
      <w:startOverride w:val="1"/>
    </w:lvlOverride>
  </w:num>
  <w:num w:numId="178" w16cid:durableId="2028293496">
    <w:abstractNumId w:val="22"/>
  </w:num>
  <w:num w:numId="179" w16cid:durableId="281350785">
    <w:abstractNumId w:val="24"/>
    <w:lvlOverride w:ilvl="0">
      <w:startOverride w:val="1"/>
    </w:lvlOverride>
  </w:num>
  <w:num w:numId="180" w16cid:durableId="1911429444">
    <w:abstractNumId w:val="24"/>
    <w:lvlOverride w:ilvl="0">
      <w:startOverride w:val="1"/>
    </w:lvlOverride>
  </w:num>
  <w:num w:numId="181" w16cid:durableId="1576352353">
    <w:abstractNumId w:val="24"/>
    <w:lvlOverride w:ilvl="0">
      <w:startOverride w:val="1"/>
    </w:lvlOverride>
  </w:num>
  <w:num w:numId="182" w16cid:durableId="1695497840">
    <w:abstractNumId w:val="24"/>
    <w:lvlOverride w:ilvl="0">
      <w:startOverride w:val="1"/>
    </w:lvlOverride>
  </w:num>
  <w:num w:numId="183" w16cid:durableId="494564878">
    <w:abstractNumId w:val="24"/>
    <w:lvlOverride w:ilvl="0">
      <w:startOverride w:val="1"/>
    </w:lvlOverride>
  </w:num>
  <w:num w:numId="184" w16cid:durableId="6518722">
    <w:abstractNumId w:val="13"/>
    <w:lvlOverride w:ilvl="0">
      <w:startOverride w:val="1"/>
    </w:lvlOverride>
  </w:num>
  <w:num w:numId="185" w16cid:durableId="1866946193">
    <w:abstractNumId w:val="24"/>
    <w:lvlOverride w:ilvl="0">
      <w:startOverride w:val="1"/>
    </w:lvlOverride>
  </w:num>
  <w:num w:numId="186" w16cid:durableId="1643148753">
    <w:abstractNumId w:val="13"/>
    <w:lvlOverride w:ilvl="0">
      <w:startOverride w:val="1"/>
    </w:lvlOverride>
  </w:num>
  <w:num w:numId="187" w16cid:durableId="209922885">
    <w:abstractNumId w:val="24"/>
    <w:lvlOverride w:ilvl="0">
      <w:startOverride w:val="1"/>
    </w:lvlOverride>
  </w:num>
  <w:num w:numId="188" w16cid:durableId="2068602273">
    <w:abstractNumId w:val="13"/>
    <w:lvlOverride w:ilvl="0">
      <w:startOverride w:val="1"/>
    </w:lvlOverride>
  </w:num>
  <w:num w:numId="189" w16cid:durableId="1930044428">
    <w:abstractNumId w:val="24"/>
    <w:lvlOverride w:ilvl="0">
      <w:startOverride w:val="1"/>
    </w:lvlOverride>
  </w:num>
  <w:num w:numId="190" w16cid:durableId="98918877">
    <w:abstractNumId w:val="13"/>
    <w:lvlOverride w:ilvl="0">
      <w:startOverride w:val="1"/>
    </w:lvlOverride>
  </w:num>
  <w:num w:numId="191" w16cid:durableId="3555944">
    <w:abstractNumId w:val="24"/>
    <w:lvlOverride w:ilvl="0">
      <w:startOverride w:val="1"/>
    </w:lvlOverride>
  </w:num>
  <w:num w:numId="192" w16cid:durableId="1555507758">
    <w:abstractNumId w:val="13"/>
    <w:lvlOverride w:ilvl="0">
      <w:startOverride w:val="1"/>
    </w:lvlOverride>
  </w:num>
  <w:num w:numId="193" w16cid:durableId="1793399235">
    <w:abstractNumId w:val="24"/>
    <w:lvlOverride w:ilvl="0">
      <w:startOverride w:val="1"/>
    </w:lvlOverride>
  </w:num>
  <w:num w:numId="194" w16cid:durableId="505485331">
    <w:abstractNumId w:val="13"/>
    <w:lvlOverride w:ilvl="0">
      <w:startOverride w:val="1"/>
    </w:lvlOverride>
  </w:num>
  <w:num w:numId="195" w16cid:durableId="1278026913">
    <w:abstractNumId w:val="24"/>
    <w:lvlOverride w:ilvl="0">
      <w:startOverride w:val="1"/>
    </w:lvlOverride>
  </w:num>
  <w:num w:numId="196" w16cid:durableId="1141925389">
    <w:abstractNumId w:val="24"/>
    <w:lvlOverride w:ilvl="0">
      <w:startOverride w:val="1"/>
    </w:lvlOverride>
  </w:num>
  <w:num w:numId="197" w16cid:durableId="1898272677">
    <w:abstractNumId w:val="24"/>
    <w:lvlOverride w:ilvl="0">
      <w:startOverride w:val="1"/>
    </w:lvlOverride>
  </w:num>
  <w:num w:numId="198" w16cid:durableId="574315272">
    <w:abstractNumId w:val="24"/>
    <w:lvlOverride w:ilvl="0">
      <w:startOverride w:val="1"/>
    </w:lvlOverride>
  </w:num>
  <w:num w:numId="199" w16cid:durableId="121775276">
    <w:abstractNumId w:val="23"/>
  </w:num>
  <w:num w:numId="200" w16cid:durableId="1676877722">
    <w:abstractNumId w:val="25"/>
  </w:num>
  <w:num w:numId="201" w16cid:durableId="308292637">
    <w:abstractNumId w:val="24"/>
    <w:lvlOverride w:ilvl="0">
      <w:startOverride w:val="1"/>
    </w:lvlOverride>
  </w:num>
  <w:num w:numId="202" w16cid:durableId="1630163976">
    <w:abstractNumId w:val="13"/>
    <w:lvlOverride w:ilvl="0">
      <w:startOverride w:val="1"/>
    </w:lvlOverride>
  </w:num>
  <w:num w:numId="203" w16cid:durableId="1482312169">
    <w:abstractNumId w:val="24"/>
    <w:lvlOverride w:ilvl="0">
      <w:startOverride w:val="1"/>
    </w:lvlOverride>
  </w:num>
  <w:num w:numId="204" w16cid:durableId="1145928417">
    <w:abstractNumId w:val="24"/>
    <w:lvlOverride w:ilvl="0">
      <w:startOverride w:val="1"/>
    </w:lvlOverride>
  </w:num>
  <w:num w:numId="205" w16cid:durableId="1612935232">
    <w:abstractNumId w:val="13"/>
    <w:lvlOverride w:ilvl="0">
      <w:startOverride w:val="1"/>
    </w:lvlOverride>
  </w:num>
  <w:num w:numId="206" w16cid:durableId="1327586916">
    <w:abstractNumId w:val="13"/>
    <w:lvlOverride w:ilvl="0">
      <w:startOverride w:val="1"/>
    </w:lvlOverride>
  </w:num>
  <w:num w:numId="207" w16cid:durableId="1829131289">
    <w:abstractNumId w:val="13"/>
    <w:lvlOverride w:ilvl="0">
      <w:startOverride w:val="1"/>
    </w:lvlOverride>
  </w:num>
  <w:num w:numId="208" w16cid:durableId="976490987">
    <w:abstractNumId w:val="13"/>
    <w:lvlOverride w:ilvl="0">
      <w:startOverride w:val="1"/>
    </w:lvlOverride>
  </w:num>
  <w:num w:numId="209" w16cid:durableId="1893077978">
    <w:abstractNumId w:val="24"/>
    <w:lvlOverride w:ilvl="0">
      <w:startOverride w:val="1"/>
    </w:lvlOverride>
  </w:num>
  <w:num w:numId="210" w16cid:durableId="1069233406">
    <w:abstractNumId w:val="24"/>
    <w:lvlOverride w:ilvl="0">
      <w:startOverride w:val="1"/>
    </w:lvlOverride>
  </w:num>
  <w:num w:numId="211" w16cid:durableId="670379248">
    <w:abstractNumId w:val="13"/>
    <w:lvlOverride w:ilvl="0">
      <w:startOverride w:val="1"/>
    </w:lvlOverride>
  </w:num>
  <w:num w:numId="212" w16cid:durableId="648676469">
    <w:abstractNumId w:val="13"/>
    <w:lvlOverride w:ilvl="0">
      <w:startOverride w:val="1"/>
    </w:lvlOverride>
  </w:num>
  <w:num w:numId="213" w16cid:durableId="270825620">
    <w:abstractNumId w:val="24"/>
    <w:lvlOverride w:ilvl="0">
      <w:startOverride w:val="1"/>
    </w:lvlOverride>
  </w:num>
  <w:num w:numId="214" w16cid:durableId="851529924">
    <w:abstractNumId w:val="26"/>
  </w:num>
  <w:num w:numId="215" w16cid:durableId="644314744">
    <w:abstractNumId w:val="24"/>
    <w:lvlOverride w:ilvl="0">
      <w:startOverride w:val="1"/>
    </w:lvlOverride>
  </w:num>
  <w:num w:numId="216" w16cid:durableId="221789820">
    <w:abstractNumId w:val="13"/>
    <w:lvlOverride w:ilvl="0">
      <w:startOverride w:val="1"/>
    </w:lvlOverride>
  </w:num>
  <w:num w:numId="217" w16cid:durableId="1274098615">
    <w:abstractNumId w:val="24"/>
    <w:lvlOverride w:ilvl="0">
      <w:startOverride w:val="1"/>
    </w:lvlOverride>
  </w:num>
  <w:num w:numId="218" w16cid:durableId="1904102621">
    <w:abstractNumId w:val="24"/>
    <w:lvlOverride w:ilvl="0">
      <w:startOverride w:val="1"/>
    </w:lvlOverride>
  </w:num>
  <w:num w:numId="219" w16cid:durableId="928466880">
    <w:abstractNumId w:val="13"/>
    <w:lvlOverride w:ilvl="0">
      <w:startOverride w:val="1"/>
    </w:lvlOverride>
  </w:num>
  <w:num w:numId="220" w16cid:durableId="2029329683">
    <w:abstractNumId w:val="13"/>
    <w:lvlOverride w:ilvl="0">
      <w:startOverride w:val="1"/>
    </w:lvlOverride>
  </w:num>
  <w:num w:numId="221" w16cid:durableId="271519952">
    <w:abstractNumId w:val="13"/>
    <w:lvlOverride w:ilvl="0">
      <w:startOverride w:val="1"/>
    </w:lvlOverride>
  </w:num>
  <w:num w:numId="222" w16cid:durableId="1909530985">
    <w:abstractNumId w:val="18"/>
  </w:num>
  <w:num w:numId="223" w16cid:durableId="1597207820">
    <w:abstractNumId w:val="21"/>
  </w:num>
  <w:num w:numId="224" w16cid:durableId="679502592">
    <w:abstractNumId w:val="9"/>
  </w:num>
  <w:num w:numId="225" w16cid:durableId="1989938869">
    <w:abstractNumId w:val="24"/>
    <w:lvlOverride w:ilvl="0">
      <w:startOverride w:val="1"/>
    </w:lvlOverride>
  </w:num>
  <w:num w:numId="226" w16cid:durableId="1161314857">
    <w:abstractNumId w:val="24"/>
    <w:lvlOverride w:ilvl="0">
      <w:startOverride w:val="1"/>
    </w:lvlOverride>
  </w:num>
  <w:num w:numId="227" w16cid:durableId="98453519">
    <w:abstractNumId w:val="24"/>
    <w:lvlOverride w:ilvl="0">
      <w:startOverride w:val="1"/>
    </w:lvlOverride>
  </w:num>
  <w:num w:numId="228" w16cid:durableId="1050030776">
    <w:abstractNumId w:val="24"/>
    <w:lvlOverride w:ilvl="0">
      <w:startOverride w:val="1"/>
    </w:lvlOverride>
  </w:num>
  <w:num w:numId="229" w16cid:durableId="548953692">
    <w:abstractNumId w:val="24"/>
    <w:lvlOverride w:ilvl="0">
      <w:startOverride w:val="1"/>
    </w:lvlOverride>
  </w:num>
  <w:num w:numId="230" w16cid:durableId="283850993">
    <w:abstractNumId w:val="24"/>
    <w:lvlOverride w:ilvl="0">
      <w:startOverride w:val="1"/>
    </w:lvlOverride>
  </w:num>
  <w:num w:numId="231" w16cid:durableId="141315619">
    <w:abstractNumId w:val="12"/>
  </w:num>
  <w:num w:numId="232" w16cid:durableId="1269195523">
    <w:abstractNumId w:val="24"/>
    <w:lvlOverride w:ilvl="0">
      <w:startOverride w:val="1"/>
    </w:lvlOverride>
  </w:num>
  <w:num w:numId="233" w16cid:durableId="797720907">
    <w:abstractNumId w:val="24"/>
    <w:lvlOverride w:ilvl="0">
      <w:startOverride w:val="1"/>
    </w:lvlOverride>
  </w:num>
  <w:num w:numId="234" w16cid:durableId="1891917314">
    <w:abstractNumId w:val="24"/>
    <w:lvlOverride w:ilvl="0">
      <w:startOverride w:val="1"/>
    </w:lvlOverride>
  </w:num>
  <w:numIdMacAtCleanup w:val="2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zhang ling">
    <w15:presenceInfo w15:providerId="Windows Live" w15:userId="43c8fb7ced40dfef"/>
  </w15:person>
  <w15:person w15:author="李 国秀">
    <w15:presenceInfo w15:providerId="Windows Live" w15:userId="9167a249e90c4f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A82"/>
    <w:rsid w:val="000005AF"/>
    <w:rsid w:val="000011C3"/>
    <w:rsid w:val="00001369"/>
    <w:rsid w:val="00001B8F"/>
    <w:rsid w:val="00001FC9"/>
    <w:rsid w:val="00006468"/>
    <w:rsid w:val="00007E8B"/>
    <w:rsid w:val="0001042B"/>
    <w:rsid w:val="00010511"/>
    <w:rsid w:val="00010B97"/>
    <w:rsid w:val="00012051"/>
    <w:rsid w:val="000131E9"/>
    <w:rsid w:val="0001489D"/>
    <w:rsid w:val="000159C0"/>
    <w:rsid w:val="00015E6F"/>
    <w:rsid w:val="00016EFE"/>
    <w:rsid w:val="00020239"/>
    <w:rsid w:val="00020398"/>
    <w:rsid w:val="000204F7"/>
    <w:rsid w:val="000214C6"/>
    <w:rsid w:val="000217A8"/>
    <w:rsid w:val="00021FD6"/>
    <w:rsid w:val="000222B5"/>
    <w:rsid w:val="00025747"/>
    <w:rsid w:val="00026B9D"/>
    <w:rsid w:val="00026F59"/>
    <w:rsid w:val="00030CFA"/>
    <w:rsid w:val="00030D86"/>
    <w:rsid w:val="000326A3"/>
    <w:rsid w:val="00034E0B"/>
    <w:rsid w:val="000363E5"/>
    <w:rsid w:val="00036BD2"/>
    <w:rsid w:val="0003788E"/>
    <w:rsid w:val="0004225A"/>
    <w:rsid w:val="000425BE"/>
    <w:rsid w:val="00042DA2"/>
    <w:rsid w:val="0004336A"/>
    <w:rsid w:val="00044415"/>
    <w:rsid w:val="00044ABE"/>
    <w:rsid w:val="00044B9F"/>
    <w:rsid w:val="00046695"/>
    <w:rsid w:val="00047E0F"/>
    <w:rsid w:val="00051716"/>
    <w:rsid w:val="0005244F"/>
    <w:rsid w:val="00053F03"/>
    <w:rsid w:val="00054829"/>
    <w:rsid w:val="000564AD"/>
    <w:rsid w:val="00056D8D"/>
    <w:rsid w:val="00063BC8"/>
    <w:rsid w:val="0006532F"/>
    <w:rsid w:val="00065A88"/>
    <w:rsid w:val="000678BE"/>
    <w:rsid w:val="00067D72"/>
    <w:rsid w:val="00070075"/>
    <w:rsid w:val="0007045F"/>
    <w:rsid w:val="000722A8"/>
    <w:rsid w:val="00073261"/>
    <w:rsid w:val="0007367E"/>
    <w:rsid w:val="00073F95"/>
    <w:rsid w:val="000742D1"/>
    <w:rsid w:val="000751DC"/>
    <w:rsid w:val="000751EC"/>
    <w:rsid w:val="000758DB"/>
    <w:rsid w:val="00075FF7"/>
    <w:rsid w:val="0007673D"/>
    <w:rsid w:val="00076CB3"/>
    <w:rsid w:val="000774AB"/>
    <w:rsid w:val="00080E79"/>
    <w:rsid w:val="00082D95"/>
    <w:rsid w:val="00083B91"/>
    <w:rsid w:val="00084A04"/>
    <w:rsid w:val="000852A2"/>
    <w:rsid w:val="000857A1"/>
    <w:rsid w:val="000857C6"/>
    <w:rsid w:val="00087264"/>
    <w:rsid w:val="00090CF8"/>
    <w:rsid w:val="00091C38"/>
    <w:rsid w:val="000946B4"/>
    <w:rsid w:val="00094FB3"/>
    <w:rsid w:val="000953D2"/>
    <w:rsid w:val="00095471"/>
    <w:rsid w:val="0009597B"/>
    <w:rsid w:val="00095AE1"/>
    <w:rsid w:val="00097441"/>
    <w:rsid w:val="000A121A"/>
    <w:rsid w:val="000A1A24"/>
    <w:rsid w:val="000A3668"/>
    <w:rsid w:val="000A5E4C"/>
    <w:rsid w:val="000A6D69"/>
    <w:rsid w:val="000A72A2"/>
    <w:rsid w:val="000A7BB4"/>
    <w:rsid w:val="000B04DD"/>
    <w:rsid w:val="000B3B23"/>
    <w:rsid w:val="000B4415"/>
    <w:rsid w:val="000B4CF6"/>
    <w:rsid w:val="000B5572"/>
    <w:rsid w:val="000B55C8"/>
    <w:rsid w:val="000B57BB"/>
    <w:rsid w:val="000B798B"/>
    <w:rsid w:val="000C04D9"/>
    <w:rsid w:val="000C0DC3"/>
    <w:rsid w:val="000C1184"/>
    <w:rsid w:val="000C3155"/>
    <w:rsid w:val="000C368B"/>
    <w:rsid w:val="000C3CE0"/>
    <w:rsid w:val="000C3EB9"/>
    <w:rsid w:val="000C40A8"/>
    <w:rsid w:val="000C4406"/>
    <w:rsid w:val="000C4BC1"/>
    <w:rsid w:val="000C4FFA"/>
    <w:rsid w:val="000C591B"/>
    <w:rsid w:val="000C5CB7"/>
    <w:rsid w:val="000C6060"/>
    <w:rsid w:val="000D072A"/>
    <w:rsid w:val="000D1341"/>
    <w:rsid w:val="000D1E30"/>
    <w:rsid w:val="000D3DAC"/>
    <w:rsid w:val="000D46D1"/>
    <w:rsid w:val="000D4EF8"/>
    <w:rsid w:val="000D5595"/>
    <w:rsid w:val="000D5E36"/>
    <w:rsid w:val="000D65BF"/>
    <w:rsid w:val="000D7642"/>
    <w:rsid w:val="000E2B16"/>
    <w:rsid w:val="000E2CCE"/>
    <w:rsid w:val="000E3A98"/>
    <w:rsid w:val="000E45C7"/>
    <w:rsid w:val="000F0D64"/>
    <w:rsid w:val="000F0F50"/>
    <w:rsid w:val="000F246A"/>
    <w:rsid w:val="000F35C5"/>
    <w:rsid w:val="000F3F38"/>
    <w:rsid w:val="000F4805"/>
    <w:rsid w:val="000F75B3"/>
    <w:rsid w:val="000F7772"/>
    <w:rsid w:val="000F77EA"/>
    <w:rsid w:val="00104FE9"/>
    <w:rsid w:val="00106330"/>
    <w:rsid w:val="00106AC7"/>
    <w:rsid w:val="00107022"/>
    <w:rsid w:val="00110187"/>
    <w:rsid w:val="00110984"/>
    <w:rsid w:val="001111C7"/>
    <w:rsid w:val="00115A0A"/>
    <w:rsid w:val="00116878"/>
    <w:rsid w:val="0011707C"/>
    <w:rsid w:val="00117189"/>
    <w:rsid w:val="0012031B"/>
    <w:rsid w:val="001214E8"/>
    <w:rsid w:val="00124BD1"/>
    <w:rsid w:val="001269B9"/>
    <w:rsid w:val="001311D6"/>
    <w:rsid w:val="00132DDD"/>
    <w:rsid w:val="00132E83"/>
    <w:rsid w:val="00133275"/>
    <w:rsid w:val="001342B1"/>
    <w:rsid w:val="00136E7A"/>
    <w:rsid w:val="001371F8"/>
    <w:rsid w:val="00137A90"/>
    <w:rsid w:val="00140CEB"/>
    <w:rsid w:val="001421C8"/>
    <w:rsid w:val="00142606"/>
    <w:rsid w:val="00142C1A"/>
    <w:rsid w:val="00142C68"/>
    <w:rsid w:val="001436C9"/>
    <w:rsid w:val="001437A7"/>
    <w:rsid w:val="001447CF"/>
    <w:rsid w:val="001460E4"/>
    <w:rsid w:val="00146DF5"/>
    <w:rsid w:val="00146F39"/>
    <w:rsid w:val="00150109"/>
    <w:rsid w:val="001516E5"/>
    <w:rsid w:val="00152E65"/>
    <w:rsid w:val="00152FDD"/>
    <w:rsid w:val="00155D51"/>
    <w:rsid w:val="00156024"/>
    <w:rsid w:val="00161444"/>
    <w:rsid w:val="00162163"/>
    <w:rsid w:val="00167319"/>
    <w:rsid w:val="001708D9"/>
    <w:rsid w:val="00170C1A"/>
    <w:rsid w:val="0017403B"/>
    <w:rsid w:val="00174B68"/>
    <w:rsid w:val="0017709E"/>
    <w:rsid w:val="0017798E"/>
    <w:rsid w:val="0018105C"/>
    <w:rsid w:val="001816AB"/>
    <w:rsid w:val="001821BE"/>
    <w:rsid w:val="0018221C"/>
    <w:rsid w:val="00186D87"/>
    <w:rsid w:val="00187897"/>
    <w:rsid w:val="00190818"/>
    <w:rsid w:val="0019198B"/>
    <w:rsid w:val="00192B35"/>
    <w:rsid w:val="00192DAD"/>
    <w:rsid w:val="001944B0"/>
    <w:rsid w:val="00195715"/>
    <w:rsid w:val="00197A49"/>
    <w:rsid w:val="001A035B"/>
    <w:rsid w:val="001A2AF7"/>
    <w:rsid w:val="001A4BA5"/>
    <w:rsid w:val="001A5F38"/>
    <w:rsid w:val="001A701C"/>
    <w:rsid w:val="001A7DA4"/>
    <w:rsid w:val="001B0535"/>
    <w:rsid w:val="001B059B"/>
    <w:rsid w:val="001B12BE"/>
    <w:rsid w:val="001B192E"/>
    <w:rsid w:val="001B2674"/>
    <w:rsid w:val="001B3601"/>
    <w:rsid w:val="001B3A9F"/>
    <w:rsid w:val="001B492C"/>
    <w:rsid w:val="001B55BE"/>
    <w:rsid w:val="001B6950"/>
    <w:rsid w:val="001B7E92"/>
    <w:rsid w:val="001C1A71"/>
    <w:rsid w:val="001C2BB5"/>
    <w:rsid w:val="001C4CD5"/>
    <w:rsid w:val="001C56F7"/>
    <w:rsid w:val="001C7A8A"/>
    <w:rsid w:val="001D0FC2"/>
    <w:rsid w:val="001D186F"/>
    <w:rsid w:val="001D2DA4"/>
    <w:rsid w:val="001D511A"/>
    <w:rsid w:val="001D6688"/>
    <w:rsid w:val="001D6DC3"/>
    <w:rsid w:val="001E16A1"/>
    <w:rsid w:val="001E2F57"/>
    <w:rsid w:val="001E3F8D"/>
    <w:rsid w:val="001E5F67"/>
    <w:rsid w:val="001F0444"/>
    <w:rsid w:val="001F1AE9"/>
    <w:rsid w:val="001F21A1"/>
    <w:rsid w:val="001F4F81"/>
    <w:rsid w:val="001F6790"/>
    <w:rsid w:val="001F74F7"/>
    <w:rsid w:val="0020154B"/>
    <w:rsid w:val="00201A25"/>
    <w:rsid w:val="00201D67"/>
    <w:rsid w:val="00202739"/>
    <w:rsid w:val="00203063"/>
    <w:rsid w:val="0020586B"/>
    <w:rsid w:val="00206E68"/>
    <w:rsid w:val="00207665"/>
    <w:rsid w:val="002076D7"/>
    <w:rsid w:val="00210257"/>
    <w:rsid w:val="002104EB"/>
    <w:rsid w:val="00210553"/>
    <w:rsid w:val="00210A8E"/>
    <w:rsid w:val="002117F8"/>
    <w:rsid w:val="00211B0A"/>
    <w:rsid w:val="0021230D"/>
    <w:rsid w:val="00213BE3"/>
    <w:rsid w:val="00213F72"/>
    <w:rsid w:val="002176A5"/>
    <w:rsid w:val="00217C2F"/>
    <w:rsid w:val="00220878"/>
    <w:rsid w:val="00220B9B"/>
    <w:rsid w:val="00220D52"/>
    <w:rsid w:val="00220E70"/>
    <w:rsid w:val="00222AE3"/>
    <w:rsid w:val="00222CF0"/>
    <w:rsid w:val="002268FD"/>
    <w:rsid w:val="00233252"/>
    <w:rsid w:val="002353AE"/>
    <w:rsid w:val="00236526"/>
    <w:rsid w:val="00237327"/>
    <w:rsid w:val="00237724"/>
    <w:rsid w:val="00237759"/>
    <w:rsid w:val="00244DB3"/>
    <w:rsid w:val="00245806"/>
    <w:rsid w:val="00250A15"/>
    <w:rsid w:val="0025167A"/>
    <w:rsid w:val="002516C4"/>
    <w:rsid w:val="00251C3D"/>
    <w:rsid w:val="00253D65"/>
    <w:rsid w:val="002562FC"/>
    <w:rsid w:val="002568EE"/>
    <w:rsid w:val="00260EA9"/>
    <w:rsid w:val="00261E21"/>
    <w:rsid w:val="00261E61"/>
    <w:rsid w:val="00262574"/>
    <w:rsid w:val="0026321B"/>
    <w:rsid w:val="002632E3"/>
    <w:rsid w:val="00265F5A"/>
    <w:rsid w:val="0026660B"/>
    <w:rsid w:val="002666F3"/>
    <w:rsid w:val="00267133"/>
    <w:rsid w:val="00267B57"/>
    <w:rsid w:val="00270F18"/>
    <w:rsid w:val="00274D1D"/>
    <w:rsid w:val="00275CDB"/>
    <w:rsid w:val="0027621B"/>
    <w:rsid w:val="00276226"/>
    <w:rsid w:val="0027626E"/>
    <w:rsid w:val="0028209D"/>
    <w:rsid w:val="00282C26"/>
    <w:rsid w:val="00284507"/>
    <w:rsid w:val="00285ED7"/>
    <w:rsid w:val="00285FF7"/>
    <w:rsid w:val="002861CC"/>
    <w:rsid w:val="002867AB"/>
    <w:rsid w:val="002910C3"/>
    <w:rsid w:val="00291CAF"/>
    <w:rsid w:val="002943CC"/>
    <w:rsid w:val="00294D9E"/>
    <w:rsid w:val="00295912"/>
    <w:rsid w:val="00295CBD"/>
    <w:rsid w:val="0029630B"/>
    <w:rsid w:val="00296504"/>
    <w:rsid w:val="00296544"/>
    <w:rsid w:val="00297E55"/>
    <w:rsid w:val="002A00A4"/>
    <w:rsid w:val="002A0CF2"/>
    <w:rsid w:val="002A170E"/>
    <w:rsid w:val="002A18EC"/>
    <w:rsid w:val="002A23DA"/>
    <w:rsid w:val="002A4573"/>
    <w:rsid w:val="002A4B31"/>
    <w:rsid w:val="002A629D"/>
    <w:rsid w:val="002A7F1B"/>
    <w:rsid w:val="002B038D"/>
    <w:rsid w:val="002B1AD7"/>
    <w:rsid w:val="002B2413"/>
    <w:rsid w:val="002B6197"/>
    <w:rsid w:val="002B7AC9"/>
    <w:rsid w:val="002C2B30"/>
    <w:rsid w:val="002C346B"/>
    <w:rsid w:val="002C43DA"/>
    <w:rsid w:val="002C4D29"/>
    <w:rsid w:val="002C60AA"/>
    <w:rsid w:val="002C6423"/>
    <w:rsid w:val="002D0763"/>
    <w:rsid w:val="002D0A2C"/>
    <w:rsid w:val="002D0F62"/>
    <w:rsid w:val="002D2828"/>
    <w:rsid w:val="002E251F"/>
    <w:rsid w:val="002E32FD"/>
    <w:rsid w:val="002E460C"/>
    <w:rsid w:val="002E77C6"/>
    <w:rsid w:val="002E788C"/>
    <w:rsid w:val="002F0EF3"/>
    <w:rsid w:val="002F11B5"/>
    <w:rsid w:val="002F4404"/>
    <w:rsid w:val="002F5BE8"/>
    <w:rsid w:val="002F6BA1"/>
    <w:rsid w:val="002F6EA2"/>
    <w:rsid w:val="002F75FE"/>
    <w:rsid w:val="00300F21"/>
    <w:rsid w:val="00301083"/>
    <w:rsid w:val="0030399B"/>
    <w:rsid w:val="00303E0F"/>
    <w:rsid w:val="0030456D"/>
    <w:rsid w:val="003063E8"/>
    <w:rsid w:val="00306914"/>
    <w:rsid w:val="0030771F"/>
    <w:rsid w:val="00307B22"/>
    <w:rsid w:val="00310A8E"/>
    <w:rsid w:val="00311384"/>
    <w:rsid w:val="00314F4F"/>
    <w:rsid w:val="00320032"/>
    <w:rsid w:val="003201D2"/>
    <w:rsid w:val="00320EAE"/>
    <w:rsid w:val="003210AA"/>
    <w:rsid w:val="00321176"/>
    <w:rsid w:val="003216A1"/>
    <w:rsid w:val="00325FD6"/>
    <w:rsid w:val="003265E8"/>
    <w:rsid w:val="00327E01"/>
    <w:rsid w:val="003302B7"/>
    <w:rsid w:val="00330EE3"/>
    <w:rsid w:val="00332145"/>
    <w:rsid w:val="0033221C"/>
    <w:rsid w:val="00333405"/>
    <w:rsid w:val="0033370B"/>
    <w:rsid w:val="00333A88"/>
    <w:rsid w:val="00334248"/>
    <w:rsid w:val="00334307"/>
    <w:rsid w:val="003346AD"/>
    <w:rsid w:val="00334923"/>
    <w:rsid w:val="0033495F"/>
    <w:rsid w:val="00335022"/>
    <w:rsid w:val="003352A3"/>
    <w:rsid w:val="003361E4"/>
    <w:rsid w:val="003378CA"/>
    <w:rsid w:val="00342E38"/>
    <w:rsid w:val="003436AB"/>
    <w:rsid w:val="003439DB"/>
    <w:rsid w:val="00343C69"/>
    <w:rsid w:val="00343DB6"/>
    <w:rsid w:val="003458B7"/>
    <w:rsid w:val="003467FF"/>
    <w:rsid w:val="00347E1B"/>
    <w:rsid w:val="0035188C"/>
    <w:rsid w:val="00353BFA"/>
    <w:rsid w:val="00353D78"/>
    <w:rsid w:val="0035519D"/>
    <w:rsid w:val="00356111"/>
    <w:rsid w:val="00357F43"/>
    <w:rsid w:val="003608F0"/>
    <w:rsid w:val="00360BB4"/>
    <w:rsid w:val="00360CDF"/>
    <w:rsid w:val="0036126E"/>
    <w:rsid w:val="00362C8C"/>
    <w:rsid w:val="003634EF"/>
    <w:rsid w:val="00371F7E"/>
    <w:rsid w:val="0037226A"/>
    <w:rsid w:val="003727AD"/>
    <w:rsid w:val="00374C31"/>
    <w:rsid w:val="00375C8F"/>
    <w:rsid w:val="0038195E"/>
    <w:rsid w:val="0038317F"/>
    <w:rsid w:val="00384B95"/>
    <w:rsid w:val="00385B45"/>
    <w:rsid w:val="00386069"/>
    <w:rsid w:val="00387A06"/>
    <w:rsid w:val="00387CC2"/>
    <w:rsid w:val="00387EE4"/>
    <w:rsid w:val="00390DC9"/>
    <w:rsid w:val="0039214E"/>
    <w:rsid w:val="0039391D"/>
    <w:rsid w:val="0039683B"/>
    <w:rsid w:val="00396BB4"/>
    <w:rsid w:val="003A005F"/>
    <w:rsid w:val="003A07CF"/>
    <w:rsid w:val="003A0D42"/>
    <w:rsid w:val="003A19AA"/>
    <w:rsid w:val="003A2A05"/>
    <w:rsid w:val="003A2EDF"/>
    <w:rsid w:val="003A43E5"/>
    <w:rsid w:val="003A4DF2"/>
    <w:rsid w:val="003A6830"/>
    <w:rsid w:val="003A7EB3"/>
    <w:rsid w:val="003B0534"/>
    <w:rsid w:val="003B1813"/>
    <w:rsid w:val="003B28D1"/>
    <w:rsid w:val="003B4938"/>
    <w:rsid w:val="003B6848"/>
    <w:rsid w:val="003B6DDB"/>
    <w:rsid w:val="003C072F"/>
    <w:rsid w:val="003C0C0E"/>
    <w:rsid w:val="003C2083"/>
    <w:rsid w:val="003C2BA8"/>
    <w:rsid w:val="003C3AAB"/>
    <w:rsid w:val="003C4488"/>
    <w:rsid w:val="003C7317"/>
    <w:rsid w:val="003C7A8E"/>
    <w:rsid w:val="003D0147"/>
    <w:rsid w:val="003D1354"/>
    <w:rsid w:val="003D2C68"/>
    <w:rsid w:val="003D2F7A"/>
    <w:rsid w:val="003D3297"/>
    <w:rsid w:val="003D3B33"/>
    <w:rsid w:val="003D493F"/>
    <w:rsid w:val="003D57CA"/>
    <w:rsid w:val="003D5EE6"/>
    <w:rsid w:val="003D6196"/>
    <w:rsid w:val="003D6F8A"/>
    <w:rsid w:val="003D7DCD"/>
    <w:rsid w:val="003E0883"/>
    <w:rsid w:val="003E0ABC"/>
    <w:rsid w:val="003E1C90"/>
    <w:rsid w:val="003E227D"/>
    <w:rsid w:val="003E3F70"/>
    <w:rsid w:val="003E6790"/>
    <w:rsid w:val="003E7534"/>
    <w:rsid w:val="003E7E9C"/>
    <w:rsid w:val="003F1C12"/>
    <w:rsid w:val="003F5594"/>
    <w:rsid w:val="003F6EC9"/>
    <w:rsid w:val="003F7B34"/>
    <w:rsid w:val="00401510"/>
    <w:rsid w:val="004017E1"/>
    <w:rsid w:val="0040191B"/>
    <w:rsid w:val="00402E03"/>
    <w:rsid w:val="004033C1"/>
    <w:rsid w:val="004038BD"/>
    <w:rsid w:val="004038FB"/>
    <w:rsid w:val="00403DA3"/>
    <w:rsid w:val="00404008"/>
    <w:rsid w:val="00407B74"/>
    <w:rsid w:val="004105C1"/>
    <w:rsid w:val="00411CB4"/>
    <w:rsid w:val="00415CD0"/>
    <w:rsid w:val="00416812"/>
    <w:rsid w:val="00420B7E"/>
    <w:rsid w:val="00420DF7"/>
    <w:rsid w:val="00425A67"/>
    <w:rsid w:val="00431B14"/>
    <w:rsid w:val="00433F7C"/>
    <w:rsid w:val="00434F0E"/>
    <w:rsid w:val="00436CC8"/>
    <w:rsid w:val="0043779B"/>
    <w:rsid w:val="004401A2"/>
    <w:rsid w:val="00441EE2"/>
    <w:rsid w:val="00442487"/>
    <w:rsid w:val="00443441"/>
    <w:rsid w:val="004446EB"/>
    <w:rsid w:val="0044491D"/>
    <w:rsid w:val="00453504"/>
    <w:rsid w:val="0045387B"/>
    <w:rsid w:val="004541F0"/>
    <w:rsid w:val="00454B3E"/>
    <w:rsid w:val="0046124E"/>
    <w:rsid w:val="004642DF"/>
    <w:rsid w:val="00465561"/>
    <w:rsid w:val="0047064F"/>
    <w:rsid w:val="00471CED"/>
    <w:rsid w:val="0047273C"/>
    <w:rsid w:val="0047430D"/>
    <w:rsid w:val="00475967"/>
    <w:rsid w:val="004767DA"/>
    <w:rsid w:val="00477926"/>
    <w:rsid w:val="0048146F"/>
    <w:rsid w:val="004814FD"/>
    <w:rsid w:val="00481522"/>
    <w:rsid w:val="0048255E"/>
    <w:rsid w:val="0048269F"/>
    <w:rsid w:val="00482FD5"/>
    <w:rsid w:val="0048677F"/>
    <w:rsid w:val="0049120B"/>
    <w:rsid w:val="004914CA"/>
    <w:rsid w:val="004926AC"/>
    <w:rsid w:val="00494173"/>
    <w:rsid w:val="00497F06"/>
    <w:rsid w:val="004A0304"/>
    <w:rsid w:val="004A1FCF"/>
    <w:rsid w:val="004A2501"/>
    <w:rsid w:val="004A2955"/>
    <w:rsid w:val="004A3088"/>
    <w:rsid w:val="004A53FE"/>
    <w:rsid w:val="004A5923"/>
    <w:rsid w:val="004A697E"/>
    <w:rsid w:val="004A78A6"/>
    <w:rsid w:val="004B0245"/>
    <w:rsid w:val="004B08D7"/>
    <w:rsid w:val="004B0946"/>
    <w:rsid w:val="004B2163"/>
    <w:rsid w:val="004B2211"/>
    <w:rsid w:val="004B7A20"/>
    <w:rsid w:val="004C089F"/>
    <w:rsid w:val="004C21D6"/>
    <w:rsid w:val="004C30E3"/>
    <w:rsid w:val="004C4922"/>
    <w:rsid w:val="004C7A86"/>
    <w:rsid w:val="004D08D7"/>
    <w:rsid w:val="004D0B08"/>
    <w:rsid w:val="004D2238"/>
    <w:rsid w:val="004D2C22"/>
    <w:rsid w:val="004D3969"/>
    <w:rsid w:val="004D457A"/>
    <w:rsid w:val="004D56B8"/>
    <w:rsid w:val="004D5B51"/>
    <w:rsid w:val="004D6C71"/>
    <w:rsid w:val="004D6CE6"/>
    <w:rsid w:val="004E0A41"/>
    <w:rsid w:val="004E0E0C"/>
    <w:rsid w:val="004E1552"/>
    <w:rsid w:val="004E25EB"/>
    <w:rsid w:val="004E3C2B"/>
    <w:rsid w:val="004E4334"/>
    <w:rsid w:val="004E590C"/>
    <w:rsid w:val="004E5F16"/>
    <w:rsid w:val="004F064C"/>
    <w:rsid w:val="004F2A96"/>
    <w:rsid w:val="004F39F9"/>
    <w:rsid w:val="004F53E1"/>
    <w:rsid w:val="004F5933"/>
    <w:rsid w:val="004F5B5C"/>
    <w:rsid w:val="004F7D5B"/>
    <w:rsid w:val="00504417"/>
    <w:rsid w:val="005045CE"/>
    <w:rsid w:val="0050623B"/>
    <w:rsid w:val="00511245"/>
    <w:rsid w:val="00513089"/>
    <w:rsid w:val="00513E00"/>
    <w:rsid w:val="00516036"/>
    <w:rsid w:val="00516384"/>
    <w:rsid w:val="0051738B"/>
    <w:rsid w:val="00520BF4"/>
    <w:rsid w:val="00520DA8"/>
    <w:rsid w:val="005211F1"/>
    <w:rsid w:val="00521B79"/>
    <w:rsid w:val="00524E53"/>
    <w:rsid w:val="005263AA"/>
    <w:rsid w:val="005265C1"/>
    <w:rsid w:val="00527201"/>
    <w:rsid w:val="00527610"/>
    <w:rsid w:val="00530B07"/>
    <w:rsid w:val="005317FE"/>
    <w:rsid w:val="00532478"/>
    <w:rsid w:val="005330B2"/>
    <w:rsid w:val="0053391E"/>
    <w:rsid w:val="0053562F"/>
    <w:rsid w:val="00537573"/>
    <w:rsid w:val="00540E4D"/>
    <w:rsid w:val="00541329"/>
    <w:rsid w:val="00541A5D"/>
    <w:rsid w:val="00543751"/>
    <w:rsid w:val="00546331"/>
    <w:rsid w:val="005464D3"/>
    <w:rsid w:val="00546704"/>
    <w:rsid w:val="00546A73"/>
    <w:rsid w:val="005471BB"/>
    <w:rsid w:val="00547289"/>
    <w:rsid w:val="00550E40"/>
    <w:rsid w:val="005526C0"/>
    <w:rsid w:val="0055357F"/>
    <w:rsid w:val="005579C8"/>
    <w:rsid w:val="0056131D"/>
    <w:rsid w:val="005615F2"/>
    <w:rsid w:val="00562968"/>
    <w:rsid w:val="00562A18"/>
    <w:rsid w:val="005641FB"/>
    <w:rsid w:val="005649AB"/>
    <w:rsid w:val="00565582"/>
    <w:rsid w:val="0057287E"/>
    <w:rsid w:val="00573ACF"/>
    <w:rsid w:val="00573C67"/>
    <w:rsid w:val="005747DA"/>
    <w:rsid w:val="00574C20"/>
    <w:rsid w:val="00575D21"/>
    <w:rsid w:val="00576B36"/>
    <w:rsid w:val="0057703D"/>
    <w:rsid w:val="0057768A"/>
    <w:rsid w:val="00577A8F"/>
    <w:rsid w:val="00580416"/>
    <w:rsid w:val="005804FE"/>
    <w:rsid w:val="00580A79"/>
    <w:rsid w:val="0058136D"/>
    <w:rsid w:val="00581AC6"/>
    <w:rsid w:val="00582188"/>
    <w:rsid w:val="00583F6F"/>
    <w:rsid w:val="00584814"/>
    <w:rsid w:val="005857EB"/>
    <w:rsid w:val="00585935"/>
    <w:rsid w:val="00586320"/>
    <w:rsid w:val="00586B7F"/>
    <w:rsid w:val="005905FF"/>
    <w:rsid w:val="00590A82"/>
    <w:rsid w:val="005917DE"/>
    <w:rsid w:val="00592E06"/>
    <w:rsid w:val="00593413"/>
    <w:rsid w:val="00594C46"/>
    <w:rsid w:val="00595F19"/>
    <w:rsid w:val="005A23FB"/>
    <w:rsid w:val="005A270C"/>
    <w:rsid w:val="005A527A"/>
    <w:rsid w:val="005A5D03"/>
    <w:rsid w:val="005A6BDC"/>
    <w:rsid w:val="005A73ED"/>
    <w:rsid w:val="005B0670"/>
    <w:rsid w:val="005B171C"/>
    <w:rsid w:val="005B79B4"/>
    <w:rsid w:val="005C1947"/>
    <w:rsid w:val="005C2A30"/>
    <w:rsid w:val="005C4690"/>
    <w:rsid w:val="005D12C1"/>
    <w:rsid w:val="005D19C7"/>
    <w:rsid w:val="005D38BF"/>
    <w:rsid w:val="005D3EFB"/>
    <w:rsid w:val="005D517A"/>
    <w:rsid w:val="005D6B6B"/>
    <w:rsid w:val="005D7BBA"/>
    <w:rsid w:val="005E0432"/>
    <w:rsid w:val="005E3F1D"/>
    <w:rsid w:val="005E4C9B"/>
    <w:rsid w:val="005E7C58"/>
    <w:rsid w:val="005F260A"/>
    <w:rsid w:val="005F3328"/>
    <w:rsid w:val="005F3AF5"/>
    <w:rsid w:val="006011AB"/>
    <w:rsid w:val="0060580C"/>
    <w:rsid w:val="00606ABA"/>
    <w:rsid w:val="00606EC0"/>
    <w:rsid w:val="0060721A"/>
    <w:rsid w:val="00607A29"/>
    <w:rsid w:val="00610F88"/>
    <w:rsid w:val="00611022"/>
    <w:rsid w:val="00611BB2"/>
    <w:rsid w:val="006125EA"/>
    <w:rsid w:val="006129FB"/>
    <w:rsid w:val="006134BC"/>
    <w:rsid w:val="0061483F"/>
    <w:rsid w:val="00617194"/>
    <w:rsid w:val="0061795A"/>
    <w:rsid w:val="00617CE9"/>
    <w:rsid w:val="0062078E"/>
    <w:rsid w:val="00621680"/>
    <w:rsid w:val="006224A7"/>
    <w:rsid w:val="00622B2E"/>
    <w:rsid w:val="0062435D"/>
    <w:rsid w:val="00625BB7"/>
    <w:rsid w:val="0062621E"/>
    <w:rsid w:val="00626CC1"/>
    <w:rsid w:val="0062769B"/>
    <w:rsid w:val="00627862"/>
    <w:rsid w:val="00630D3F"/>
    <w:rsid w:val="00630D40"/>
    <w:rsid w:val="006319E6"/>
    <w:rsid w:val="0063531D"/>
    <w:rsid w:val="00636ABF"/>
    <w:rsid w:val="00637852"/>
    <w:rsid w:val="006378A6"/>
    <w:rsid w:val="006406D8"/>
    <w:rsid w:val="00641A52"/>
    <w:rsid w:val="00642462"/>
    <w:rsid w:val="0064417F"/>
    <w:rsid w:val="00644346"/>
    <w:rsid w:val="00645B5B"/>
    <w:rsid w:val="00653E3E"/>
    <w:rsid w:val="00657B7A"/>
    <w:rsid w:val="00657C74"/>
    <w:rsid w:val="00662811"/>
    <w:rsid w:val="00662D2B"/>
    <w:rsid w:val="006666B8"/>
    <w:rsid w:val="00666805"/>
    <w:rsid w:val="0067011E"/>
    <w:rsid w:val="00671474"/>
    <w:rsid w:val="00672E98"/>
    <w:rsid w:val="00673048"/>
    <w:rsid w:val="00676E16"/>
    <w:rsid w:val="00677B99"/>
    <w:rsid w:val="00681236"/>
    <w:rsid w:val="00681804"/>
    <w:rsid w:val="00681FDC"/>
    <w:rsid w:val="00684C2C"/>
    <w:rsid w:val="00690D72"/>
    <w:rsid w:val="00691131"/>
    <w:rsid w:val="00693EC4"/>
    <w:rsid w:val="0069486B"/>
    <w:rsid w:val="00694962"/>
    <w:rsid w:val="00695492"/>
    <w:rsid w:val="006958C5"/>
    <w:rsid w:val="00695CEA"/>
    <w:rsid w:val="006961F5"/>
    <w:rsid w:val="00697B34"/>
    <w:rsid w:val="00697BAA"/>
    <w:rsid w:val="006A165F"/>
    <w:rsid w:val="006A1F3A"/>
    <w:rsid w:val="006A503E"/>
    <w:rsid w:val="006A5195"/>
    <w:rsid w:val="006B0808"/>
    <w:rsid w:val="006B1721"/>
    <w:rsid w:val="006B31B2"/>
    <w:rsid w:val="006B48BF"/>
    <w:rsid w:val="006B6F90"/>
    <w:rsid w:val="006C040A"/>
    <w:rsid w:val="006C10B3"/>
    <w:rsid w:val="006C202F"/>
    <w:rsid w:val="006C4D91"/>
    <w:rsid w:val="006C58F0"/>
    <w:rsid w:val="006C6941"/>
    <w:rsid w:val="006C6B40"/>
    <w:rsid w:val="006C74A3"/>
    <w:rsid w:val="006D2E00"/>
    <w:rsid w:val="006D3848"/>
    <w:rsid w:val="006D45FB"/>
    <w:rsid w:val="006D6461"/>
    <w:rsid w:val="006D6BE1"/>
    <w:rsid w:val="006E4691"/>
    <w:rsid w:val="006E6007"/>
    <w:rsid w:val="006E6D05"/>
    <w:rsid w:val="006E6E13"/>
    <w:rsid w:val="006F25EF"/>
    <w:rsid w:val="006F5C6B"/>
    <w:rsid w:val="006F6B02"/>
    <w:rsid w:val="00700173"/>
    <w:rsid w:val="0070063D"/>
    <w:rsid w:val="00701D40"/>
    <w:rsid w:val="00702539"/>
    <w:rsid w:val="00704322"/>
    <w:rsid w:val="00706873"/>
    <w:rsid w:val="007072FD"/>
    <w:rsid w:val="0071186F"/>
    <w:rsid w:val="00712D27"/>
    <w:rsid w:val="007132BD"/>
    <w:rsid w:val="00715024"/>
    <w:rsid w:val="0071581D"/>
    <w:rsid w:val="00716AEB"/>
    <w:rsid w:val="007200EA"/>
    <w:rsid w:val="00721AB8"/>
    <w:rsid w:val="007229C2"/>
    <w:rsid w:val="00723A52"/>
    <w:rsid w:val="00724B09"/>
    <w:rsid w:val="00724C7D"/>
    <w:rsid w:val="007271D0"/>
    <w:rsid w:val="00727882"/>
    <w:rsid w:val="00727CDE"/>
    <w:rsid w:val="007301C9"/>
    <w:rsid w:val="00730F79"/>
    <w:rsid w:val="0073133A"/>
    <w:rsid w:val="00733F3A"/>
    <w:rsid w:val="007340BE"/>
    <w:rsid w:val="00734638"/>
    <w:rsid w:val="00736E90"/>
    <w:rsid w:val="007375F1"/>
    <w:rsid w:val="00740338"/>
    <w:rsid w:val="00740433"/>
    <w:rsid w:val="00741B41"/>
    <w:rsid w:val="0074241D"/>
    <w:rsid w:val="007440BC"/>
    <w:rsid w:val="007443D8"/>
    <w:rsid w:val="00744933"/>
    <w:rsid w:val="00744B09"/>
    <w:rsid w:val="00750085"/>
    <w:rsid w:val="00750625"/>
    <w:rsid w:val="00751964"/>
    <w:rsid w:val="00752919"/>
    <w:rsid w:val="00753230"/>
    <w:rsid w:val="00753980"/>
    <w:rsid w:val="00753F03"/>
    <w:rsid w:val="0075478B"/>
    <w:rsid w:val="00755A23"/>
    <w:rsid w:val="00755D84"/>
    <w:rsid w:val="00757233"/>
    <w:rsid w:val="00760F89"/>
    <w:rsid w:val="00761A21"/>
    <w:rsid w:val="0076261E"/>
    <w:rsid w:val="00763736"/>
    <w:rsid w:val="00765400"/>
    <w:rsid w:val="0076656A"/>
    <w:rsid w:val="00766AC8"/>
    <w:rsid w:val="00767251"/>
    <w:rsid w:val="00770A6C"/>
    <w:rsid w:val="00772423"/>
    <w:rsid w:val="00773058"/>
    <w:rsid w:val="00773415"/>
    <w:rsid w:val="00773807"/>
    <w:rsid w:val="00773E45"/>
    <w:rsid w:val="00773F1B"/>
    <w:rsid w:val="00780759"/>
    <w:rsid w:val="00780A3F"/>
    <w:rsid w:val="00781F51"/>
    <w:rsid w:val="00782CF1"/>
    <w:rsid w:val="007830AF"/>
    <w:rsid w:val="00783BDC"/>
    <w:rsid w:val="0078516D"/>
    <w:rsid w:val="00785EF5"/>
    <w:rsid w:val="007865A7"/>
    <w:rsid w:val="007866FA"/>
    <w:rsid w:val="007903A2"/>
    <w:rsid w:val="00790B29"/>
    <w:rsid w:val="00790DDE"/>
    <w:rsid w:val="00792039"/>
    <w:rsid w:val="00793BFF"/>
    <w:rsid w:val="007944AE"/>
    <w:rsid w:val="0079646A"/>
    <w:rsid w:val="00797EBE"/>
    <w:rsid w:val="007A354E"/>
    <w:rsid w:val="007A387F"/>
    <w:rsid w:val="007A39F9"/>
    <w:rsid w:val="007A40C6"/>
    <w:rsid w:val="007A48BD"/>
    <w:rsid w:val="007A6623"/>
    <w:rsid w:val="007A7E55"/>
    <w:rsid w:val="007B03AA"/>
    <w:rsid w:val="007B0F6E"/>
    <w:rsid w:val="007B1B92"/>
    <w:rsid w:val="007B3BD2"/>
    <w:rsid w:val="007B45BB"/>
    <w:rsid w:val="007B5075"/>
    <w:rsid w:val="007B5C00"/>
    <w:rsid w:val="007B5F4F"/>
    <w:rsid w:val="007B655F"/>
    <w:rsid w:val="007B6EEC"/>
    <w:rsid w:val="007B7818"/>
    <w:rsid w:val="007C5152"/>
    <w:rsid w:val="007C6C94"/>
    <w:rsid w:val="007C759A"/>
    <w:rsid w:val="007D428B"/>
    <w:rsid w:val="007D4AA9"/>
    <w:rsid w:val="007D54B2"/>
    <w:rsid w:val="007D54C4"/>
    <w:rsid w:val="007D72BB"/>
    <w:rsid w:val="007E03BC"/>
    <w:rsid w:val="007E2D20"/>
    <w:rsid w:val="007E4146"/>
    <w:rsid w:val="007E5F12"/>
    <w:rsid w:val="007E61BA"/>
    <w:rsid w:val="007E6259"/>
    <w:rsid w:val="007E7BEA"/>
    <w:rsid w:val="007E7F52"/>
    <w:rsid w:val="007F042E"/>
    <w:rsid w:val="007F0F1D"/>
    <w:rsid w:val="007F375C"/>
    <w:rsid w:val="007F3EBD"/>
    <w:rsid w:val="007F6D7A"/>
    <w:rsid w:val="007F6D86"/>
    <w:rsid w:val="007F7975"/>
    <w:rsid w:val="008000C1"/>
    <w:rsid w:val="0080180D"/>
    <w:rsid w:val="00801DF2"/>
    <w:rsid w:val="00803AAB"/>
    <w:rsid w:val="00803D61"/>
    <w:rsid w:val="00803D94"/>
    <w:rsid w:val="00806D32"/>
    <w:rsid w:val="00807616"/>
    <w:rsid w:val="008078F8"/>
    <w:rsid w:val="00811E85"/>
    <w:rsid w:val="00813712"/>
    <w:rsid w:val="00820368"/>
    <w:rsid w:val="0082147C"/>
    <w:rsid w:val="008220E4"/>
    <w:rsid w:val="00822E30"/>
    <w:rsid w:val="00823560"/>
    <w:rsid w:val="00824FBA"/>
    <w:rsid w:val="008256D1"/>
    <w:rsid w:val="008266C7"/>
    <w:rsid w:val="0083105B"/>
    <w:rsid w:val="00831068"/>
    <w:rsid w:val="00831E39"/>
    <w:rsid w:val="00831F7F"/>
    <w:rsid w:val="008326CE"/>
    <w:rsid w:val="00833009"/>
    <w:rsid w:val="008422DB"/>
    <w:rsid w:val="00842B64"/>
    <w:rsid w:val="00842CD8"/>
    <w:rsid w:val="008432B1"/>
    <w:rsid w:val="008448A0"/>
    <w:rsid w:val="0084528B"/>
    <w:rsid w:val="00845ABC"/>
    <w:rsid w:val="00851EDA"/>
    <w:rsid w:val="00852FB1"/>
    <w:rsid w:val="00853E9B"/>
    <w:rsid w:val="00853ED1"/>
    <w:rsid w:val="00855AC1"/>
    <w:rsid w:val="0086136E"/>
    <w:rsid w:val="00861636"/>
    <w:rsid w:val="0086324C"/>
    <w:rsid w:val="008651CA"/>
    <w:rsid w:val="00865DAA"/>
    <w:rsid w:val="0086605C"/>
    <w:rsid w:val="008714ED"/>
    <w:rsid w:val="00874FB3"/>
    <w:rsid w:val="0087572E"/>
    <w:rsid w:val="00875923"/>
    <w:rsid w:val="00877515"/>
    <w:rsid w:val="00877FCF"/>
    <w:rsid w:val="00884A12"/>
    <w:rsid w:val="00886A5E"/>
    <w:rsid w:val="0088731F"/>
    <w:rsid w:val="00887C49"/>
    <w:rsid w:val="00890EA9"/>
    <w:rsid w:val="00895346"/>
    <w:rsid w:val="008A0BFA"/>
    <w:rsid w:val="008A2E97"/>
    <w:rsid w:val="008A446B"/>
    <w:rsid w:val="008A506A"/>
    <w:rsid w:val="008A541C"/>
    <w:rsid w:val="008A580C"/>
    <w:rsid w:val="008A6E29"/>
    <w:rsid w:val="008B1375"/>
    <w:rsid w:val="008B2D70"/>
    <w:rsid w:val="008B2E32"/>
    <w:rsid w:val="008B3393"/>
    <w:rsid w:val="008B437C"/>
    <w:rsid w:val="008B5A77"/>
    <w:rsid w:val="008C30D3"/>
    <w:rsid w:val="008C366B"/>
    <w:rsid w:val="008C4BD3"/>
    <w:rsid w:val="008C5B2A"/>
    <w:rsid w:val="008C5FD4"/>
    <w:rsid w:val="008C690A"/>
    <w:rsid w:val="008C71AB"/>
    <w:rsid w:val="008C7482"/>
    <w:rsid w:val="008C78E2"/>
    <w:rsid w:val="008D281F"/>
    <w:rsid w:val="008D2ADF"/>
    <w:rsid w:val="008D34A8"/>
    <w:rsid w:val="008D368C"/>
    <w:rsid w:val="008D4147"/>
    <w:rsid w:val="008D5208"/>
    <w:rsid w:val="008D610B"/>
    <w:rsid w:val="008D7A5D"/>
    <w:rsid w:val="008E10BD"/>
    <w:rsid w:val="008E36D7"/>
    <w:rsid w:val="008E4DA2"/>
    <w:rsid w:val="008E620C"/>
    <w:rsid w:val="008E6D59"/>
    <w:rsid w:val="008F10DB"/>
    <w:rsid w:val="008F2FCC"/>
    <w:rsid w:val="008F416E"/>
    <w:rsid w:val="008F4F3D"/>
    <w:rsid w:val="008F648C"/>
    <w:rsid w:val="008F6AD2"/>
    <w:rsid w:val="00903BBA"/>
    <w:rsid w:val="009044BF"/>
    <w:rsid w:val="0090487A"/>
    <w:rsid w:val="00905DB4"/>
    <w:rsid w:val="00906C96"/>
    <w:rsid w:val="0091349D"/>
    <w:rsid w:val="009135E0"/>
    <w:rsid w:val="009135F6"/>
    <w:rsid w:val="009157CF"/>
    <w:rsid w:val="0092043C"/>
    <w:rsid w:val="009216BD"/>
    <w:rsid w:val="00923CE1"/>
    <w:rsid w:val="00923D0D"/>
    <w:rsid w:val="00925939"/>
    <w:rsid w:val="00925F6D"/>
    <w:rsid w:val="00925F9B"/>
    <w:rsid w:val="00926835"/>
    <w:rsid w:val="00930B08"/>
    <w:rsid w:val="009317B9"/>
    <w:rsid w:val="009323E7"/>
    <w:rsid w:val="0093254C"/>
    <w:rsid w:val="009327C2"/>
    <w:rsid w:val="009335DB"/>
    <w:rsid w:val="0093537D"/>
    <w:rsid w:val="009358D6"/>
    <w:rsid w:val="009368CD"/>
    <w:rsid w:val="009368EF"/>
    <w:rsid w:val="00936AD3"/>
    <w:rsid w:val="00941B32"/>
    <w:rsid w:val="00942D2C"/>
    <w:rsid w:val="00944A85"/>
    <w:rsid w:val="00945245"/>
    <w:rsid w:val="009457C0"/>
    <w:rsid w:val="009468A3"/>
    <w:rsid w:val="00947281"/>
    <w:rsid w:val="0095022F"/>
    <w:rsid w:val="009519F9"/>
    <w:rsid w:val="00952E98"/>
    <w:rsid w:val="00956CFB"/>
    <w:rsid w:val="00957667"/>
    <w:rsid w:val="00963136"/>
    <w:rsid w:val="009631D4"/>
    <w:rsid w:val="00964D3A"/>
    <w:rsid w:val="00964DC4"/>
    <w:rsid w:val="0097036D"/>
    <w:rsid w:val="009707F2"/>
    <w:rsid w:val="009722C7"/>
    <w:rsid w:val="0097247F"/>
    <w:rsid w:val="00972F3E"/>
    <w:rsid w:val="00974DFC"/>
    <w:rsid w:val="009752FB"/>
    <w:rsid w:val="0097590F"/>
    <w:rsid w:val="009763B4"/>
    <w:rsid w:val="00977CC7"/>
    <w:rsid w:val="00977D21"/>
    <w:rsid w:val="00980DD8"/>
    <w:rsid w:val="009814AC"/>
    <w:rsid w:val="00981C67"/>
    <w:rsid w:val="009841A2"/>
    <w:rsid w:val="009847C8"/>
    <w:rsid w:val="00984C35"/>
    <w:rsid w:val="00985254"/>
    <w:rsid w:val="0098613D"/>
    <w:rsid w:val="0099009E"/>
    <w:rsid w:val="0099044D"/>
    <w:rsid w:val="009906D4"/>
    <w:rsid w:val="00991FC7"/>
    <w:rsid w:val="0099547E"/>
    <w:rsid w:val="00995B10"/>
    <w:rsid w:val="00997348"/>
    <w:rsid w:val="00997976"/>
    <w:rsid w:val="00997EB2"/>
    <w:rsid w:val="00997F55"/>
    <w:rsid w:val="009A0BCA"/>
    <w:rsid w:val="009A1CFA"/>
    <w:rsid w:val="009A257B"/>
    <w:rsid w:val="009A277D"/>
    <w:rsid w:val="009A2DBB"/>
    <w:rsid w:val="009A4F31"/>
    <w:rsid w:val="009A542D"/>
    <w:rsid w:val="009A69A1"/>
    <w:rsid w:val="009A72AD"/>
    <w:rsid w:val="009B08C8"/>
    <w:rsid w:val="009B092E"/>
    <w:rsid w:val="009B15B1"/>
    <w:rsid w:val="009B1C24"/>
    <w:rsid w:val="009B3E5D"/>
    <w:rsid w:val="009B3EDF"/>
    <w:rsid w:val="009B6157"/>
    <w:rsid w:val="009B6E3D"/>
    <w:rsid w:val="009B73AF"/>
    <w:rsid w:val="009C2381"/>
    <w:rsid w:val="009C324A"/>
    <w:rsid w:val="009C4259"/>
    <w:rsid w:val="009C439B"/>
    <w:rsid w:val="009C5A48"/>
    <w:rsid w:val="009C6B9C"/>
    <w:rsid w:val="009C7673"/>
    <w:rsid w:val="009D057B"/>
    <w:rsid w:val="009D2F19"/>
    <w:rsid w:val="009D4D69"/>
    <w:rsid w:val="009D6A8F"/>
    <w:rsid w:val="009E27CF"/>
    <w:rsid w:val="009F1CCE"/>
    <w:rsid w:val="009F245B"/>
    <w:rsid w:val="009F3356"/>
    <w:rsid w:val="009F3620"/>
    <w:rsid w:val="009F3AAE"/>
    <w:rsid w:val="009F71FB"/>
    <w:rsid w:val="009F7B4A"/>
    <w:rsid w:val="00A012DB"/>
    <w:rsid w:val="00A02F00"/>
    <w:rsid w:val="00A03B7C"/>
    <w:rsid w:val="00A05BAE"/>
    <w:rsid w:val="00A06C97"/>
    <w:rsid w:val="00A11539"/>
    <w:rsid w:val="00A151F1"/>
    <w:rsid w:val="00A152C3"/>
    <w:rsid w:val="00A16373"/>
    <w:rsid w:val="00A17060"/>
    <w:rsid w:val="00A17437"/>
    <w:rsid w:val="00A17FD5"/>
    <w:rsid w:val="00A203FF"/>
    <w:rsid w:val="00A20F32"/>
    <w:rsid w:val="00A20F38"/>
    <w:rsid w:val="00A2228F"/>
    <w:rsid w:val="00A22CE5"/>
    <w:rsid w:val="00A2502C"/>
    <w:rsid w:val="00A261E8"/>
    <w:rsid w:val="00A26267"/>
    <w:rsid w:val="00A262C3"/>
    <w:rsid w:val="00A300A7"/>
    <w:rsid w:val="00A30AE1"/>
    <w:rsid w:val="00A30EF3"/>
    <w:rsid w:val="00A31080"/>
    <w:rsid w:val="00A331BC"/>
    <w:rsid w:val="00A342AC"/>
    <w:rsid w:val="00A34D9F"/>
    <w:rsid w:val="00A35164"/>
    <w:rsid w:val="00A409F0"/>
    <w:rsid w:val="00A419EE"/>
    <w:rsid w:val="00A4261D"/>
    <w:rsid w:val="00A44AEB"/>
    <w:rsid w:val="00A44B93"/>
    <w:rsid w:val="00A47A2F"/>
    <w:rsid w:val="00A50A80"/>
    <w:rsid w:val="00A511AF"/>
    <w:rsid w:val="00A52AA8"/>
    <w:rsid w:val="00A532B2"/>
    <w:rsid w:val="00A53679"/>
    <w:rsid w:val="00A54D90"/>
    <w:rsid w:val="00A55374"/>
    <w:rsid w:val="00A56393"/>
    <w:rsid w:val="00A56ADB"/>
    <w:rsid w:val="00A5732D"/>
    <w:rsid w:val="00A6000A"/>
    <w:rsid w:val="00A60217"/>
    <w:rsid w:val="00A606C1"/>
    <w:rsid w:val="00A60718"/>
    <w:rsid w:val="00A612B6"/>
    <w:rsid w:val="00A61460"/>
    <w:rsid w:val="00A61C28"/>
    <w:rsid w:val="00A620FC"/>
    <w:rsid w:val="00A622C7"/>
    <w:rsid w:val="00A62578"/>
    <w:rsid w:val="00A63F0C"/>
    <w:rsid w:val="00A63FBF"/>
    <w:rsid w:val="00A64E58"/>
    <w:rsid w:val="00A6534F"/>
    <w:rsid w:val="00A662FB"/>
    <w:rsid w:val="00A675A1"/>
    <w:rsid w:val="00A700F2"/>
    <w:rsid w:val="00A71B56"/>
    <w:rsid w:val="00A72A50"/>
    <w:rsid w:val="00A73A9A"/>
    <w:rsid w:val="00A73C8A"/>
    <w:rsid w:val="00A750AC"/>
    <w:rsid w:val="00A75A93"/>
    <w:rsid w:val="00A763D4"/>
    <w:rsid w:val="00A764D8"/>
    <w:rsid w:val="00A77691"/>
    <w:rsid w:val="00A8062C"/>
    <w:rsid w:val="00A81114"/>
    <w:rsid w:val="00A816BB"/>
    <w:rsid w:val="00A84B47"/>
    <w:rsid w:val="00A869ED"/>
    <w:rsid w:val="00A900BB"/>
    <w:rsid w:val="00A9058F"/>
    <w:rsid w:val="00A90C6E"/>
    <w:rsid w:val="00A91B94"/>
    <w:rsid w:val="00A91E3C"/>
    <w:rsid w:val="00A9219C"/>
    <w:rsid w:val="00A92905"/>
    <w:rsid w:val="00A94F76"/>
    <w:rsid w:val="00A95486"/>
    <w:rsid w:val="00A95B08"/>
    <w:rsid w:val="00A96EA9"/>
    <w:rsid w:val="00AA351A"/>
    <w:rsid w:val="00AA4971"/>
    <w:rsid w:val="00AA4CC9"/>
    <w:rsid w:val="00AA75F2"/>
    <w:rsid w:val="00AA7DA9"/>
    <w:rsid w:val="00AB01A5"/>
    <w:rsid w:val="00AB0DDE"/>
    <w:rsid w:val="00AB17A6"/>
    <w:rsid w:val="00AB18F3"/>
    <w:rsid w:val="00AB2BCD"/>
    <w:rsid w:val="00AB3CE2"/>
    <w:rsid w:val="00AB4DCC"/>
    <w:rsid w:val="00AB57EB"/>
    <w:rsid w:val="00AB581E"/>
    <w:rsid w:val="00AB60BD"/>
    <w:rsid w:val="00AB6383"/>
    <w:rsid w:val="00AC0BB5"/>
    <w:rsid w:val="00AC4CCF"/>
    <w:rsid w:val="00AC5361"/>
    <w:rsid w:val="00AC5823"/>
    <w:rsid w:val="00AC5CA2"/>
    <w:rsid w:val="00AC5D5E"/>
    <w:rsid w:val="00AC5D87"/>
    <w:rsid w:val="00AC7088"/>
    <w:rsid w:val="00AC747D"/>
    <w:rsid w:val="00AC7866"/>
    <w:rsid w:val="00AC7E51"/>
    <w:rsid w:val="00AC7F92"/>
    <w:rsid w:val="00AD0ABF"/>
    <w:rsid w:val="00AD2C6E"/>
    <w:rsid w:val="00AD32E8"/>
    <w:rsid w:val="00AD4162"/>
    <w:rsid w:val="00AD5B71"/>
    <w:rsid w:val="00AD7575"/>
    <w:rsid w:val="00AD7D92"/>
    <w:rsid w:val="00AD7E0D"/>
    <w:rsid w:val="00AE1365"/>
    <w:rsid w:val="00AE2B74"/>
    <w:rsid w:val="00AE605B"/>
    <w:rsid w:val="00AE7300"/>
    <w:rsid w:val="00AE77AE"/>
    <w:rsid w:val="00AF00A2"/>
    <w:rsid w:val="00AF0708"/>
    <w:rsid w:val="00AF0B8C"/>
    <w:rsid w:val="00AF12FC"/>
    <w:rsid w:val="00AF1301"/>
    <w:rsid w:val="00AF15C0"/>
    <w:rsid w:val="00AF17E0"/>
    <w:rsid w:val="00AF5A2A"/>
    <w:rsid w:val="00AF5A74"/>
    <w:rsid w:val="00AF653E"/>
    <w:rsid w:val="00AF7700"/>
    <w:rsid w:val="00B000E3"/>
    <w:rsid w:val="00B0152F"/>
    <w:rsid w:val="00B01EAE"/>
    <w:rsid w:val="00B02049"/>
    <w:rsid w:val="00B022B7"/>
    <w:rsid w:val="00B0333A"/>
    <w:rsid w:val="00B03C16"/>
    <w:rsid w:val="00B04DA4"/>
    <w:rsid w:val="00B05B2D"/>
    <w:rsid w:val="00B06488"/>
    <w:rsid w:val="00B07B8E"/>
    <w:rsid w:val="00B10AC7"/>
    <w:rsid w:val="00B11836"/>
    <w:rsid w:val="00B12A34"/>
    <w:rsid w:val="00B1648E"/>
    <w:rsid w:val="00B17374"/>
    <w:rsid w:val="00B17D43"/>
    <w:rsid w:val="00B206B0"/>
    <w:rsid w:val="00B20737"/>
    <w:rsid w:val="00B208AA"/>
    <w:rsid w:val="00B20E85"/>
    <w:rsid w:val="00B21C78"/>
    <w:rsid w:val="00B23C50"/>
    <w:rsid w:val="00B248AF"/>
    <w:rsid w:val="00B25344"/>
    <w:rsid w:val="00B25FC3"/>
    <w:rsid w:val="00B26332"/>
    <w:rsid w:val="00B266C2"/>
    <w:rsid w:val="00B34214"/>
    <w:rsid w:val="00B3487D"/>
    <w:rsid w:val="00B35DC0"/>
    <w:rsid w:val="00B374E2"/>
    <w:rsid w:val="00B402C7"/>
    <w:rsid w:val="00B44C6C"/>
    <w:rsid w:val="00B4616A"/>
    <w:rsid w:val="00B472E1"/>
    <w:rsid w:val="00B5121A"/>
    <w:rsid w:val="00B522D5"/>
    <w:rsid w:val="00B525CB"/>
    <w:rsid w:val="00B52A56"/>
    <w:rsid w:val="00B54E8B"/>
    <w:rsid w:val="00B56FF4"/>
    <w:rsid w:val="00B60D03"/>
    <w:rsid w:val="00B60E57"/>
    <w:rsid w:val="00B610C0"/>
    <w:rsid w:val="00B61CE4"/>
    <w:rsid w:val="00B65CC1"/>
    <w:rsid w:val="00B66FB0"/>
    <w:rsid w:val="00B71334"/>
    <w:rsid w:val="00B72248"/>
    <w:rsid w:val="00B72483"/>
    <w:rsid w:val="00B72F0C"/>
    <w:rsid w:val="00B7392F"/>
    <w:rsid w:val="00B7411C"/>
    <w:rsid w:val="00B7510A"/>
    <w:rsid w:val="00B82838"/>
    <w:rsid w:val="00B83924"/>
    <w:rsid w:val="00B8765A"/>
    <w:rsid w:val="00B9022A"/>
    <w:rsid w:val="00B90B75"/>
    <w:rsid w:val="00B91EA7"/>
    <w:rsid w:val="00B92CF9"/>
    <w:rsid w:val="00B93FFE"/>
    <w:rsid w:val="00B941DB"/>
    <w:rsid w:val="00B945A9"/>
    <w:rsid w:val="00B955E0"/>
    <w:rsid w:val="00B95CED"/>
    <w:rsid w:val="00B97615"/>
    <w:rsid w:val="00BA0A51"/>
    <w:rsid w:val="00BA0B61"/>
    <w:rsid w:val="00BA3EF9"/>
    <w:rsid w:val="00BA4DF1"/>
    <w:rsid w:val="00BA5E1A"/>
    <w:rsid w:val="00BA717F"/>
    <w:rsid w:val="00BA7E75"/>
    <w:rsid w:val="00BB0161"/>
    <w:rsid w:val="00BB05CF"/>
    <w:rsid w:val="00BB15D8"/>
    <w:rsid w:val="00BB4571"/>
    <w:rsid w:val="00BB47F5"/>
    <w:rsid w:val="00BB481D"/>
    <w:rsid w:val="00BB5A2D"/>
    <w:rsid w:val="00BB666E"/>
    <w:rsid w:val="00BB6812"/>
    <w:rsid w:val="00BB7844"/>
    <w:rsid w:val="00BC03C4"/>
    <w:rsid w:val="00BC0A0B"/>
    <w:rsid w:val="00BC13E2"/>
    <w:rsid w:val="00BC3486"/>
    <w:rsid w:val="00BC4A29"/>
    <w:rsid w:val="00BC54D0"/>
    <w:rsid w:val="00BC60E0"/>
    <w:rsid w:val="00BC6E42"/>
    <w:rsid w:val="00BC7F5C"/>
    <w:rsid w:val="00BD053C"/>
    <w:rsid w:val="00BD29DB"/>
    <w:rsid w:val="00BD4F54"/>
    <w:rsid w:val="00BD5F13"/>
    <w:rsid w:val="00BD6EF1"/>
    <w:rsid w:val="00BE11F0"/>
    <w:rsid w:val="00BE2F31"/>
    <w:rsid w:val="00BE3A49"/>
    <w:rsid w:val="00BE47E6"/>
    <w:rsid w:val="00BE6A0A"/>
    <w:rsid w:val="00BE705E"/>
    <w:rsid w:val="00BE758B"/>
    <w:rsid w:val="00BE7642"/>
    <w:rsid w:val="00BF00E9"/>
    <w:rsid w:val="00BF06C7"/>
    <w:rsid w:val="00BF0A16"/>
    <w:rsid w:val="00BF2488"/>
    <w:rsid w:val="00BF29DB"/>
    <w:rsid w:val="00BF36AF"/>
    <w:rsid w:val="00BF388E"/>
    <w:rsid w:val="00BF65CB"/>
    <w:rsid w:val="00BF6A42"/>
    <w:rsid w:val="00BF720E"/>
    <w:rsid w:val="00BF7618"/>
    <w:rsid w:val="00C01358"/>
    <w:rsid w:val="00C02136"/>
    <w:rsid w:val="00C032F8"/>
    <w:rsid w:val="00C03376"/>
    <w:rsid w:val="00C04C2E"/>
    <w:rsid w:val="00C05395"/>
    <w:rsid w:val="00C06B03"/>
    <w:rsid w:val="00C10833"/>
    <w:rsid w:val="00C11415"/>
    <w:rsid w:val="00C125A9"/>
    <w:rsid w:val="00C138E0"/>
    <w:rsid w:val="00C13AE5"/>
    <w:rsid w:val="00C15799"/>
    <w:rsid w:val="00C16101"/>
    <w:rsid w:val="00C16C66"/>
    <w:rsid w:val="00C23AD6"/>
    <w:rsid w:val="00C23CBB"/>
    <w:rsid w:val="00C247D6"/>
    <w:rsid w:val="00C2542A"/>
    <w:rsid w:val="00C25CFB"/>
    <w:rsid w:val="00C30456"/>
    <w:rsid w:val="00C30BD6"/>
    <w:rsid w:val="00C3682C"/>
    <w:rsid w:val="00C40F37"/>
    <w:rsid w:val="00C4210C"/>
    <w:rsid w:val="00C439CB"/>
    <w:rsid w:val="00C43A77"/>
    <w:rsid w:val="00C44952"/>
    <w:rsid w:val="00C450EB"/>
    <w:rsid w:val="00C451D3"/>
    <w:rsid w:val="00C475FD"/>
    <w:rsid w:val="00C50C5A"/>
    <w:rsid w:val="00C50CC2"/>
    <w:rsid w:val="00C513DA"/>
    <w:rsid w:val="00C5300E"/>
    <w:rsid w:val="00C53F59"/>
    <w:rsid w:val="00C54FA1"/>
    <w:rsid w:val="00C55476"/>
    <w:rsid w:val="00C5624B"/>
    <w:rsid w:val="00C56A3B"/>
    <w:rsid w:val="00C56AFB"/>
    <w:rsid w:val="00C57613"/>
    <w:rsid w:val="00C6245B"/>
    <w:rsid w:val="00C63032"/>
    <w:rsid w:val="00C63891"/>
    <w:rsid w:val="00C63F5D"/>
    <w:rsid w:val="00C6410F"/>
    <w:rsid w:val="00C6491D"/>
    <w:rsid w:val="00C64A17"/>
    <w:rsid w:val="00C65C16"/>
    <w:rsid w:val="00C66A30"/>
    <w:rsid w:val="00C67805"/>
    <w:rsid w:val="00C72347"/>
    <w:rsid w:val="00C736CA"/>
    <w:rsid w:val="00C75A28"/>
    <w:rsid w:val="00C76919"/>
    <w:rsid w:val="00C774E7"/>
    <w:rsid w:val="00C77AE3"/>
    <w:rsid w:val="00C83BE8"/>
    <w:rsid w:val="00C871CE"/>
    <w:rsid w:val="00C919A6"/>
    <w:rsid w:val="00C92FFA"/>
    <w:rsid w:val="00C940EF"/>
    <w:rsid w:val="00C942A8"/>
    <w:rsid w:val="00C957D8"/>
    <w:rsid w:val="00C969A5"/>
    <w:rsid w:val="00C9750C"/>
    <w:rsid w:val="00C9755C"/>
    <w:rsid w:val="00CA056D"/>
    <w:rsid w:val="00CA12F5"/>
    <w:rsid w:val="00CA167B"/>
    <w:rsid w:val="00CA1C80"/>
    <w:rsid w:val="00CA33B3"/>
    <w:rsid w:val="00CA40E4"/>
    <w:rsid w:val="00CA4126"/>
    <w:rsid w:val="00CA625E"/>
    <w:rsid w:val="00CB0948"/>
    <w:rsid w:val="00CB1878"/>
    <w:rsid w:val="00CB219C"/>
    <w:rsid w:val="00CB21E7"/>
    <w:rsid w:val="00CB2A07"/>
    <w:rsid w:val="00CB31ED"/>
    <w:rsid w:val="00CC10A9"/>
    <w:rsid w:val="00CC2CF7"/>
    <w:rsid w:val="00CC4827"/>
    <w:rsid w:val="00CC4ED5"/>
    <w:rsid w:val="00CC598C"/>
    <w:rsid w:val="00CD0578"/>
    <w:rsid w:val="00CD0B78"/>
    <w:rsid w:val="00CD0E61"/>
    <w:rsid w:val="00CD1045"/>
    <w:rsid w:val="00CD53EE"/>
    <w:rsid w:val="00CD6EE3"/>
    <w:rsid w:val="00CD7079"/>
    <w:rsid w:val="00CD7D4B"/>
    <w:rsid w:val="00CE056F"/>
    <w:rsid w:val="00CE114C"/>
    <w:rsid w:val="00CE3D92"/>
    <w:rsid w:val="00CE41CB"/>
    <w:rsid w:val="00CE43B9"/>
    <w:rsid w:val="00CE5CB7"/>
    <w:rsid w:val="00CE6F14"/>
    <w:rsid w:val="00CE702B"/>
    <w:rsid w:val="00CE7499"/>
    <w:rsid w:val="00CE769C"/>
    <w:rsid w:val="00CE7AA9"/>
    <w:rsid w:val="00CE7BA0"/>
    <w:rsid w:val="00CF04F4"/>
    <w:rsid w:val="00CF1227"/>
    <w:rsid w:val="00CF2095"/>
    <w:rsid w:val="00CF2887"/>
    <w:rsid w:val="00CF3702"/>
    <w:rsid w:val="00CF4B0C"/>
    <w:rsid w:val="00CF51F3"/>
    <w:rsid w:val="00CF56DE"/>
    <w:rsid w:val="00CF7DFE"/>
    <w:rsid w:val="00CF7F29"/>
    <w:rsid w:val="00D00FC0"/>
    <w:rsid w:val="00D0126C"/>
    <w:rsid w:val="00D01526"/>
    <w:rsid w:val="00D02625"/>
    <w:rsid w:val="00D048BD"/>
    <w:rsid w:val="00D04C3D"/>
    <w:rsid w:val="00D05636"/>
    <w:rsid w:val="00D1024B"/>
    <w:rsid w:val="00D12EC2"/>
    <w:rsid w:val="00D135E1"/>
    <w:rsid w:val="00D14BA9"/>
    <w:rsid w:val="00D173C4"/>
    <w:rsid w:val="00D21ACF"/>
    <w:rsid w:val="00D2388F"/>
    <w:rsid w:val="00D24138"/>
    <w:rsid w:val="00D25749"/>
    <w:rsid w:val="00D275BD"/>
    <w:rsid w:val="00D307C8"/>
    <w:rsid w:val="00D30D4C"/>
    <w:rsid w:val="00D332C9"/>
    <w:rsid w:val="00D33320"/>
    <w:rsid w:val="00D33439"/>
    <w:rsid w:val="00D33C79"/>
    <w:rsid w:val="00D34618"/>
    <w:rsid w:val="00D34769"/>
    <w:rsid w:val="00D37B0C"/>
    <w:rsid w:val="00D40038"/>
    <w:rsid w:val="00D40823"/>
    <w:rsid w:val="00D40FE3"/>
    <w:rsid w:val="00D44A10"/>
    <w:rsid w:val="00D46C1F"/>
    <w:rsid w:val="00D515B4"/>
    <w:rsid w:val="00D51C2D"/>
    <w:rsid w:val="00D527E7"/>
    <w:rsid w:val="00D538EE"/>
    <w:rsid w:val="00D54172"/>
    <w:rsid w:val="00D55520"/>
    <w:rsid w:val="00D56B71"/>
    <w:rsid w:val="00D61244"/>
    <w:rsid w:val="00D61469"/>
    <w:rsid w:val="00D6192C"/>
    <w:rsid w:val="00D62566"/>
    <w:rsid w:val="00D63D07"/>
    <w:rsid w:val="00D64DF1"/>
    <w:rsid w:val="00D6518C"/>
    <w:rsid w:val="00D6678A"/>
    <w:rsid w:val="00D66F6A"/>
    <w:rsid w:val="00D7218F"/>
    <w:rsid w:val="00D746CE"/>
    <w:rsid w:val="00D74AD3"/>
    <w:rsid w:val="00D74BFB"/>
    <w:rsid w:val="00D75C04"/>
    <w:rsid w:val="00D75D35"/>
    <w:rsid w:val="00D76F94"/>
    <w:rsid w:val="00D805A8"/>
    <w:rsid w:val="00D81AE5"/>
    <w:rsid w:val="00D87F5A"/>
    <w:rsid w:val="00D90701"/>
    <w:rsid w:val="00D9105A"/>
    <w:rsid w:val="00D9276D"/>
    <w:rsid w:val="00D92AD5"/>
    <w:rsid w:val="00D9351D"/>
    <w:rsid w:val="00D951E8"/>
    <w:rsid w:val="00DA0563"/>
    <w:rsid w:val="00DA12A6"/>
    <w:rsid w:val="00DA23F7"/>
    <w:rsid w:val="00DA3703"/>
    <w:rsid w:val="00DA5D85"/>
    <w:rsid w:val="00DA60A7"/>
    <w:rsid w:val="00DA6E6F"/>
    <w:rsid w:val="00DA7F2D"/>
    <w:rsid w:val="00DB00E7"/>
    <w:rsid w:val="00DB42FB"/>
    <w:rsid w:val="00DB4767"/>
    <w:rsid w:val="00DB4F73"/>
    <w:rsid w:val="00DB7328"/>
    <w:rsid w:val="00DC02E4"/>
    <w:rsid w:val="00DC0F21"/>
    <w:rsid w:val="00DC1442"/>
    <w:rsid w:val="00DC1FCF"/>
    <w:rsid w:val="00DC40DC"/>
    <w:rsid w:val="00DC445C"/>
    <w:rsid w:val="00DC56BB"/>
    <w:rsid w:val="00DD09CF"/>
    <w:rsid w:val="00DD1C5D"/>
    <w:rsid w:val="00DD23C1"/>
    <w:rsid w:val="00DD31E8"/>
    <w:rsid w:val="00DD49ED"/>
    <w:rsid w:val="00DD4A55"/>
    <w:rsid w:val="00DD4A95"/>
    <w:rsid w:val="00DD5E3D"/>
    <w:rsid w:val="00DD6FDA"/>
    <w:rsid w:val="00DD7437"/>
    <w:rsid w:val="00DE0C92"/>
    <w:rsid w:val="00DE1673"/>
    <w:rsid w:val="00DE2770"/>
    <w:rsid w:val="00DE6353"/>
    <w:rsid w:val="00DE6FB7"/>
    <w:rsid w:val="00DF4597"/>
    <w:rsid w:val="00DF6520"/>
    <w:rsid w:val="00E00B52"/>
    <w:rsid w:val="00E029ED"/>
    <w:rsid w:val="00E040BE"/>
    <w:rsid w:val="00E04A18"/>
    <w:rsid w:val="00E07FBC"/>
    <w:rsid w:val="00E1165D"/>
    <w:rsid w:val="00E12AF1"/>
    <w:rsid w:val="00E12DD0"/>
    <w:rsid w:val="00E14444"/>
    <w:rsid w:val="00E148ED"/>
    <w:rsid w:val="00E15ACE"/>
    <w:rsid w:val="00E169DB"/>
    <w:rsid w:val="00E179D8"/>
    <w:rsid w:val="00E202BA"/>
    <w:rsid w:val="00E22E94"/>
    <w:rsid w:val="00E23EA3"/>
    <w:rsid w:val="00E259F4"/>
    <w:rsid w:val="00E25E71"/>
    <w:rsid w:val="00E26576"/>
    <w:rsid w:val="00E27DC3"/>
    <w:rsid w:val="00E30320"/>
    <w:rsid w:val="00E3064B"/>
    <w:rsid w:val="00E30752"/>
    <w:rsid w:val="00E308EC"/>
    <w:rsid w:val="00E3122A"/>
    <w:rsid w:val="00E32A6A"/>
    <w:rsid w:val="00E348B4"/>
    <w:rsid w:val="00E34E9A"/>
    <w:rsid w:val="00E4022F"/>
    <w:rsid w:val="00E408E3"/>
    <w:rsid w:val="00E415BB"/>
    <w:rsid w:val="00E445AC"/>
    <w:rsid w:val="00E44CAE"/>
    <w:rsid w:val="00E44F7C"/>
    <w:rsid w:val="00E469D2"/>
    <w:rsid w:val="00E46D23"/>
    <w:rsid w:val="00E50A0A"/>
    <w:rsid w:val="00E50DAD"/>
    <w:rsid w:val="00E51BE7"/>
    <w:rsid w:val="00E5501D"/>
    <w:rsid w:val="00E6330A"/>
    <w:rsid w:val="00E66251"/>
    <w:rsid w:val="00E6664F"/>
    <w:rsid w:val="00E7062C"/>
    <w:rsid w:val="00E70A3B"/>
    <w:rsid w:val="00E710F3"/>
    <w:rsid w:val="00E71D8B"/>
    <w:rsid w:val="00E72D34"/>
    <w:rsid w:val="00E77C26"/>
    <w:rsid w:val="00E80682"/>
    <w:rsid w:val="00E80881"/>
    <w:rsid w:val="00E80B61"/>
    <w:rsid w:val="00E8129E"/>
    <w:rsid w:val="00E849AB"/>
    <w:rsid w:val="00E853DE"/>
    <w:rsid w:val="00E91306"/>
    <w:rsid w:val="00E91D46"/>
    <w:rsid w:val="00E921C4"/>
    <w:rsid w:val="00E92E04"/>
    <w:rsid w:val="00E9331B"/>
    <w:rsid w:val="00E93897"/>
    <w:rsid w:val="00E950A0"/>
    <w:rsid w:val="00E9627E"/>
    <w:rsid w:val="00E969BD"/>
    <w:rsid w:val="00E97080"/>
    <w:rsid w:val="00EA0600"/>
    <w:rsid w:val="00EA0DB2"/>
    <w:rsid w:val="00EA1723"/>
    <w:rsid w:val="00EA396F"/>
    <w:rsid w:val="00EA6916"/>
    <w:rsid w:val="00EA7B62"/>
    <w:rsid w:val="00EA7D4C"/>
    <w:rsid w:val="00EB14D1"/>
    <w:rsid w:val="00EB151E"/>
    <w:rsid w:val="00EB2AFC"/>
    <w:rsid w:val="00EB30A5"/>
    <w:rsid w:val="00EB3223"/>
    <w:rsid w:val="00EB3840"/>
    <w:rsid w:val="00EB3AB1"/>
    <w:rsid w:val="00EB69EC"/>
    <w:rsid w:val="00EB722D"/>
    <w:rsid w:val="00EC083F"/>
    <w:rsid w:val="00EC1561"/>
    <w:rsid w:val="00EC1F25"/>
    <w:rsid w:val="00EC363E"/>
    <w:rsid w:val="00EC5E4B"/>
    <w:rsid w:val="00EC614D"/>
    <w:rsid w:val="00EC65B0"/>
    <w:rsid w:val="00EC7C6A"/>
    <w:rsid w:val="00ED01E8"/>
    <w:rsid w:val="00ED0257"/>
    <w:rsid w:val="00ED0B8C"/>
    <w:rsid w:val="00ED34DF"/>
    <w:rsid w:val="00ED45DC"/>
    <w:rsid w:val="00ED4D77"/>
    <w:rsid w:val="00ED5702"/>
    <w:rsid w:val="00EE01D5"/>
    <w:rsid w:val="00EE065B"/>
    <w:rsid w:val="00EE07F0"/>
    <w:rsid w:val="00EE132A"/>
    <w:rsid w:val="00EE178A"/>
    <w:rsid w:val="00EE25F5"/>
    <w:rsid w:val="00EE39AD"/>
    <w:rsid w:val="00EE51FE"/>
    <w:rsid w:val="00EE5B78"/>
    <w:rsid w:val="00EF0F00"/>
    <w:rsid w:val="00EF1C6C"/>
    <w:rsid w:val="00EF2CFB"/>
    <w:rsid w:val="00EF3041"/>
    <w:rsid w:val="00EF3B89"/>
    <w:rsid w:val="00EF3EC4"/>
    <w:rsid w:val="00EF6B3C"/>
    <w:rsid w:val="00F00340"/>
    <w:rsid w:val="00F00612"/>
    <w:rsid w:val="00F00635"/>
    <w:rsid w:val="00F00E6F"/>
    <w:rsid w:val="00F024E4"/>
    <w:rsid w:val="00F0308D"/>
    <w:rsid w:val="00F03AD2"/>
    <w:rsid w:val="00F056E8"/>
    <w:rsid w:val="00F072EA"/>
    <w:rsid w:val="00F1141F"/>
    <w:rsid w:val="00F11443"/>
    <w:rsid w:val="00F11F4F"/>
    <w:rsid w:val="00F13BF1"/>
    <w:rsid w:val="00F1658D"/>
    <w:rsid w:val="00F16ABA"/>
    <w:rsid w:val="00F173B3"/>
    <w:rsid w:val="00F25241"/>
    <w:rsid w:val="00F26CB2"/>
    <w:rsid w:val="00F27CD7"/>
    <w:rsid w:val="00F3006C"/>
    <w:rsid w:val="00F318D3"/>
    <w:rsid w:val="00F34102"/>
    <w:rsid w:val="00F3470F"/>
    <w:rsid w:val="00F362DA"/>
    <w:rsid w:val="00F41C4B"/>
    <w:rsid w:val="00F4488A"/>
    <w:rsid w:val="00F45468"/>
    <w:rsid w:val="00F46D60"/>
    <w:rsid w:val="00F472DC"/>
    <w:rsid w:val="00F528F3"/>
    <w:rsid w:val="00F538F3"/>
    <w:rsid w:val="00F539AD"/>
    <w:rsid w:val="00F54AE9"/>
    <w:rsid w:val="00F5606D"/>
    <w:rsid w:val="00F56586"/>
    <w:rsid w:val="00F569C8"/>
    <w:rsid w:val="00F56C65"/>
    <w:rsid w:val="00F60305"/>
    <w:rsid w:val="00F6183F"/>
    <w:rsid w:val="00F61C5B"/>
    <w:rsid w:val="00F61E83"/>
    <w:rsid w:val="00F61EAE"/>
    <w:rsid w:val="00F61F0C"/>
    <w:rsid w:val="00F63006"/>
    <w:rsid w:val="00F63928"/>
    <w:rsid w:val="00F6598B"/>
    <w:rsid w:val="00F65D41"/>
    <w:rsid w:val="00F66CA3"/>
    <w:rsid w:val="00F6722B"/>
    <w:rsid w:val="00F70103"/>
    <w:rsid w:val="00F72B5A"/>
    <w:rsid w:val="00F7577F"/>
    <w:rsid w:val="00F807EA"/>
    <w:rsid w:val="00F8086C"/>
    <w:rsid w:val="00F8260A"/>
    <w:rsid w:val="00F82BE2"/>
    <w:rsid w:val="00F8461F"/>
    <w:rsid w:val="00F8513B"/>
    <w:rsid w:val="00F858C3"/>
    <w:rsid w:val="00F86E88"/>
    <w:rsid w:val="00F872F4"/>
    <w:rsid w:val="00F912ED"/>
    <w:rsid w:val="00F91EDC"/>
    <w:rsid w:val="00F93E9E"/>
    <w:rsid w:val="00F94B14"/>
    <w:rsid w:val="00F9516D"/>
    <w:rsid w:val="00F96C2A"/>
    <w:rsid w:val="00F978D1"/>
    <w:rsid w:val="00F978E3"/>
    <w:rsid w:val="00FA0C22"/>
    <w:rsid w:val="00FA169F"/>
    <w:rsid w:val="00FA2045"/>
    <w:rsid w:val="00FA220A"/>
    <w:rsid w:val="00FA28EE"/>
    <w:rsid w:val="00FA3B2E"/>
    <w:rsid w:val="00FA3C8B"/>
    <w:rsid w:val="00FA4411"/>
    <w:rsid w:val="00FB01ED"/>
    <w:rsid w:val="00FB0DBA"/>
    <w:rsid w:val="00FB2974"/>
    <w:rsid w:val="00FB2A46"/>
    <w:rsid w:val="00FB2E27"/>
    <w:rsid w:val="00FB34B1"/>
    <w:rsid w:val="00FB397B"/>
    <w:rsid w:val="00FB5785"/>
    <w:rsid w:val="00FB5B62"/>
    <w:rsid w:val="00FB620E"/>
    <w:rsid w:val="00FB6822"/>
    <w:rsid w:val="00FB6C30"/>
    <w:rsid w:val="00FB795B"/>
    <w:rsid w:val="00FC100D"/>
    <w:rsid w:val="00FC2ED7"/>
    <w:rsid w:val="00FC4002"/>
    <w:rsid w:val="00FC59E7"/>
    <w:rsid w:val="00FC5C73"/>
    <w:rsid w:val="00FC6FB2"/>
    <w:rsid w:val="00FC7A1B"/>
    <w:rsid w:val="00FD20AD"/>
    <w:rsid w:val="00FD3E93"/>
    <w:rsid w:val="00FD421A"/>
    <w:rsid w:val="00FD5927"/>
    <w:rsid w:val="00FD5DF5"/>
    <w:rsid w:val="00FD69D9"/>
    <w:rsid w:val="00FE1805"/>
    <w:rsid w:val="00FE2C8F"/>
    <w:rsid w:val="00FE313A"/>
    <w:rsid w:val="00FE448B"/>
    <w:rsid w:val="00FE4587"/>
    <w:rsid w:val="00FE4831"/>
    <w:rsid w:val="00FE4887"/>
    <w:rsid w:val="00FE4B7B"/>
    <w:rsid w:val="00FE5498"/>
    <w:rsid w:val="00FE5F86"/>
    <w:rsid w:val="00FE71FC"/>
    <w:rsid w:val="00FF1EEF"/>
    <w:rsid w:val="00FF2653"/>
    <w:rsid w:val="00FF449B"/>
    <w:rsid w:val="00FF5126"/>
    <w:rsid w:val="00FF67C2"/>
    <w:rsid w:val="00FF78BE"/>
    <w:rsid w:val="00FF7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AE921D"/>
  <w14:defaultImageDpi w14:val="32767"/>
  <w15:chartTrackingRefBased/>
  <w15:docId w15:val="{5E8FDAB6-BC85-C848-8DFE-9DA0D367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aliases w:val="4-正文,正文说明"/>
    <w:qFormat/>
    <w:rsid w:val="00A4261D"/>
    <w:pPr>
      <w:widowControl w:val="0"/>
    </w:pPr>
    <w:rPr>
      <w:rFonts w:eastAsia="等线" w:cs="Times New Roman (正文 CS 字体)"/>
      <w:sz w:val="18"/>
    </w:rPr>
  </w:style>
  <w:style w:type="paragraph" w:styleId="10">
    <w:name w:val="heading 1"/>
    <w:basedOn w:val="a2"/>
    <w:next w:val="2"/>
    <w:link w:val="11"/>
    <w:uiPriority w:val="9"/>
    <w:qFormat/>
    <w:rsid w:val="00511245"/>
    <w:pPr>
      <w:keepNext/>
      <w:keepLines/>
      <w:spacing w:before="240" w:after="24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next w:val="a2"/>
    <w:link w:val="20"/>
    <w:uiPriority w:val="9"/>
    <w:unhideWhenUsed/>
    <w:qFormat/>
    <w:rsid w:val="002117F8"/>
    <w:pPr>
      <w:keepNext/>
      <w:keepLines/>
      <w:numPr>
        <w:numId w:val="8"/>
      </w:numPr>
      <w:spacing w:before="240"/>
      <w:outlineLvl w:val="1"/>
    </w:pPr>
    <w:rPr>
      <w:rFonts w:asciiTheme="majorHAnsi" w:eastAsia="等线" w:hAnsiTheme="majorHAnsi" w:cstheme="majorBidi"/>
      <w:b/>
      <w:bCs/>
      <w:sz w:val="30"/>
      <w:szCs w:val="32"/>
    </w:rPr>
  </w:style>
  <w:style w:type="paragraph" w:styleId="3">
    <w:name w:val="heading 3"/>
    <w:next w:val="a2"/>
    <w:link w:val="30"/>
    <w:autoRedefine/>
    <w:uiPriority w:val="9"/>
    <w:unhideWhenUsed/>
    <w:qFormat/>
    <w:rsid w:val="002117F8"/>
    <w:pPr>
      <w:keepNext/>
      <w:keepLines/>
      <w:numPr>
        <w:ilvl w:val="1"/>
        <w:numId w:val="8"/>
      </w:numPr>
      <w:spacing w:before="120"/>
      <w:outlineLvl w:val="2"/>
    </w:pPr>
    <w:rPr>
      <w:rFonts w:eastAsia="等线" w:cs="Times New Roman (正文 CS 字体)"/>
      <w:b/>
      <w:bCs/>
      <w:sz w:val="28"/>
      <w:szCs w:val="32"/>
    </w:rPr>
  </w:style>
  <w:style w:type="paragraph" w:styleId="4">
    <w:name w:val="heading 4"/>
    <w:basedOn w:val="a2"/>
    <w:next w:val="a2"/>
    <w:link w:val="40"/>
    <w:uiPriority w:val="9"/>
    <w:unhideWhenUsed/>
    <w:qFormat/>
    <w:rsid w:val="002117F8"/>
    <w:pPr>
      <w:keepNext/>
      <w:keepLines/>
      <w:numPr>
        <w:ilvl w:val="2"/>
        <w:numId w:val="8"/>
      </w:numPr>
      <w:spacing w:beforeLines="50" w:before="50"/>
      <w:outlineLvl w:val="3"/>
    </w:pPr>
    <w:rPr>
      <w:rFonts w:asciiTheme="majorHAnsi" w:hAnsiTheme="majorHAnsi" w:cstheme="majorBidi"/>
      <w:b/>
      <w:bCs/>
      <w:sz w:val="24"/>
      <w:szCs w:val="28"/>
    </w:rPr>
  </w:style>
  <w:style w:type="paragraph" w:styleId="5">
    <w:name w:val="heading 5"/>
    <w:basedOn w:val="7"/>
    <w:next w:val="a2"/>
    <w:link w:val="50"/>
    <w:uiPriority w:val="9"/>
    <w:unhideWhenUsed/>
    <w:qFormat/>
    <w:rsid w:val="00A17060"/>
    <w:pPr>
      <w:numPr>
        <w:ilvl w:val="3"/>
      </w:numPr>
      <w:spacing w:line="240" w:lineRule="auto"/>
      <w:outlineLvl w:val="4"/>
    </w:pPr>
    <w:rPr>
      <w:rFonts w:asciiTheme="majorHAnsi" w:hAnsiTheme="majorHAnsi"/>
      <w:sz w:val="21"/>
    </w:rPr>
  </w:style>
  <w:style w:type="paragraph" w:styleId="6">
    <w:name w:val="heading 6"/>
    <w:basedOn w:val="a2"/>
    <w:next w:val="a2"/>
    <w:link w:val="60"/>
    <w:uiPriority w:val="9"/>
    <w:unhideWhenUsed/>
    <w:qFormat/>
    <w:rsid w:val="002117F8"/>
    <w:pPr>
      <w:keepNext/>
      <w:keepLines/>
      <w:numPr>
        <w:ilvl w:val="5"/>
        <w:numId w:val="8"/>
      </w:numPr>
      <w:spacing w:beforeLines="50" w:before="50"/>
      <w:ind w:rightChars="-600" w:right="-600"/>
      <w:outlineLvl w:val="5"/>
    </w:pPr>
    <w:rPr>
      <w:rFonts w:asciiTheme="majorHAnsi" w:eastAsia="DengXian (正文)" w:hAnsiTheme="majorHAnsi" w:cstheme="majorBidi"/>
      <w:b/>
      <w:bCs/>
    </w:rPr>
  </w:style>
  <w:style w:type="paragraph" w:styleId="7">
    <w:name w:val="heading 7"/>
    <w:basedOn w:val="a2"/>
    <w:next w:val="a2"/>
    <w:link w:val="70"/>
    <w:uiPriority w:val="9"/>
    <w:unhideWhenUsed/>
    <w:qFormat/>
    <w:rsid w:val="002117F8"/>
    <w:pPr>
      <w:keepNext/>
      <w:keepLines/>
      <w:numPr>
        <w:ilvl w:val="6"/>
        <w:numId w:val="8"/>
      </w:numPr>
      <w:spacing w:before="120" w:line="319" w:lineRule="auto"/>
      <w:ind w:rightChars="300" w:right="300"/>
      <w:outlineLvl w:val="6"/>
    </w:pPr>
    <w:rPr>
      <w:b/>
      <w:bCs/>
    </w:rPr>
  </w:style>
  <w:style w:type="paragraph" w:styleId="8">
    <w:name w:val="heading 8"/>
    <w:basedOn w:val="a2"/>
    <w:next w:val="a2"/>
    <w:link w:val="80"/>
    <w:uiPriority w:val="9"/>
    <w:unhideWhenUsed/>
    <w:qFormat/>
    <w:rsid w:val="002117F8"/>
    <w:pPr>
      <w:keepNext/>
      <w:keepLines/>
      <w:numPr>
        <w:ilvl w:val="7"/>
        <w:numId w:val="8"/>
      </w:numPr>
      <w:spacing w:before="240" w:after="64" w:line="320" w:lineRule="auto"/>
      <w:ind w:rightChars="100" w:right="100"/>
      <w:outlineLvl w:val="7"/>
    </w:pPr>
    <w:rPr>
      <w:rFonts w:asciiTheme="majorHAnsi" w:eastAsiaTheme="majorEastAsia" w:hAnsiTheme="majorHAnsi" w:cstheme="majorBidi"/>
      <w:b/>
    </w:rPr>
  </w:style>
  <w:style w:type="paragraph" w:styleId="9">
    <w:name w:val="heading 9"/>
    <w:basedOn w:val="a2"/>
    <w:next w:val="a2"/>
    <w:link w:val="90"/>
    <w:uiPriority w:val="9"/>
    <w:unhideWhenUsed/>
    <w:qFormat/>
    <w:rsid w:val="002117F8"/>
    <w:pPr>
      <w:keepNext/>
      <w:keepLines/>
      <w:numPr>
        <w:ilvl w:val="8"/>
        <w:numId w:val="8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5-">
    <w:name w:val="5-页面说明"/>
    <w:basedOn w:val="a2"/>
    <w:next w:val="a2"/>
    <w:qFormat/>
    <w:rsid w:val="003D6196"/>
    <w:pPr>
      <w:numPr>
        <w:numId w:val="5"/>
      </w:numPr>
      <w:spacing w:line="360" w:lineRule="auto"/>
      <w:ind w:left="0" w:firstLine="0"/>
    </w:pPr>
    <w:rPr>
      <w:b/>
      <w:color w:val="3B5D9C"/>
      <w:sz w:val="21"/>
    </w:rPr>
  </w:style>
  <w:style w:type="paragraph" w:customStyle="1" w:styleId="a1">
    <w:name w:val="流程说明"/>
    <w:basedOn w:val="a2"/>
    <w:next w:val="a2"/>
    <w:qFormat/>
    <w:rsid w:val="003D6196"/>
    <w:pPr>
      <w:numPr>
        <w:numId w:val="6"/>
      </w:numPr>
      <w:spacing w:line="360" w:lineRule="auto"/>
      <w:ind w:left="0" w:firstLine="0"/>
      <w:jc w:val="both"/>
    </w:pPr>
    <w:rPr>
      <w:b/>
      <w:color w:val="ED9148"/>
      <w:sz w:val="21"/>
    </w:rPr>
  </w:style>
  <w:style w:type="character" w:customStyle="1" w:styleId="20">
    <w:name w:val="标题 2 字符"/>
    <w:basedOn w:val="a3"/>
    <w:link w:val="2"/>
    <w:uiPriority w:val="9"/>
    <w:rsid w:val="00511245"/>
    <w:rPr>
      <w:rFonts w:asciiTheme="majorHAnsi" w:eastAsia="等线" w:hAnsiTheme="majorHAnsi" w:cstheme="majorBidi"/>
      <w:b/>
      <w:bCs/>
      <w:sz w:val="30"/>
      <w:szCs w:val="32"/>
    </w:rPr>
  </w:style>
  <w:style w:type="character" w:customStyle="1" w:styleId="11">
    <w:name w:val="标题 1 字符"/>
    <w:basedOn w:val="a3"/>
    <w:link w:val="10"/>
    <w:uiPriority w:val="9"/>
    <w:rsid w:val="00511245"/>
    <w:rPr>
      <w:rFonts w:eastAsia="等线" w:cs="Times New Roman (正文 CS 字体)"/>
      <w:b/>
      <w:bCs/>
      <w:kern w:val="44"/>
      <w:sz w:val="32"/>
      <w:szCs w:val="44"/>
    </w:rPr>
  </w:style>
  <w:style w:type="paragraph" w:customStyle="1" w:styleId="a6">
    <w:name w:val="编写建议"/>
    <w:basedOn w:val="a"/>
    <w:rsid w:val="00700173"/>
    <w:pPr>
      <w:numPr>
        <w:numId w:val="0"/>
      </w:numPr>
    </w:pPr>
    <w:rPr>
      <w:i/>
      <w:color w:val="00B0F0"/>
    </w:rPr>
  </w:style>
  <w:style w:type="table" w:customStyle="1" w:styleId="TableNormal">
    <w:name w:val="Table Normal"/>
    <w:qFormat/>
    <w:rsid w:val="00DC1442"/>
    <w:pPr>
      <w:spacing w:before="240" w:line="480" w:lineRule="exact"/>
      <w:ind w:firstLine="420"/>
      <w15:collapsed/>
    </w:pPr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header"/>
    <w:basedOn w:val="a2"/>
    <w:link w:val="a8"/>
    <w:uiPriority w:val="99"/>
    <w:unhideWhenUsed/>
    <w:rsid w:val="00DC14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8">
    <w:name w:val="页眉 字符"/>
    <w:basedOn w:val="a3"/>
    <w:link w:val="a7"/>
    <w:uiPriority w:val="99"/>
    <w:rsid w:val="00DC1442"/>
    <w:rPr>
      <w:rFonts w:cs="Times New Roman (正文 CS 字体)"/>
      <w:sz w:val="18"/>
      <w:szCs w:val="18"/>
    </w:rPr>
  </w:style>
  <w:style w:type="paragraph" w:styleId="a9">
    <w:name w:val="footer"/>
    <w:basedOn w:val="a2"/>
    <w:link w:val="aa"/>
    <w:uiPriority w:val="99"/>
    <w:unhideWhenUsed/>
    <w:rsid w:val="00DC1442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a">
    <w:name w:val="页脚 字符"/>
    <w:basedOn w:val="a3"/>
    <w:link w:val="a9"/>
    <w:uiPriority w:val="99"/>
    <w:rsid w:val="00DC1442"/>
    <w:rPr>
      <w:rFonts w:cs="Times New Roman (正文 CS 字体)"/>
      <w:sz w:val="18"/>
      <w:szCs w:val="18"/>
    </w:rPr>
  </w:style>
  <w:style w:type="table" w:styleId="ab">
    <w:name w:val="Table Grid"/>
    <w:basedOn w:val="a4"/>
    <w:uiPriority w:val="39"/>
    <w:rsid w:val="00295C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4"/>
    <w:uiPriority w:val="44"/>
    <w:rsid w:val="00295CB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-3">
    <w:name w:val="Grid Table 4 Accent 3"/>
    <w:basedOn w:val="a4"/>
    <w:uiPriority w:val="49"/>
    <w:rsid w:val="00295CBD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c">
    <w:name w:val="Balloon Text"/>
    <w:basedOn w:val="a2"/>
    <w:link w:val="ad"/>
    <w:uiPriority w:val="99"/>
    <w:semiHidden/>
    <w:unhideWhenUsed/>
    <w:rsid w:val="00C16C66"/>
    <w:rPr>
      <w:rFonts w:ascii="宋体" w:eastAsia="宋体"/>
      <w:szCs w:val="18"/>
    </w:rPr>
  </w:style>
  <w:style w:type="character" w:customStyle="1" w:styleId="ad">
    <w:name w:val="批注框文本 字符"/>
    <w:basedOn w:val="a3"/>
    <w:link w:val="ac"/>
    <w:uiPriority w:val="99"/>
    <w:semiHidden/>
    <w:rsid w:val="00C16C66"/>
    <w:rPr>
      <w:rFonts w:ascii="宋体" w:eastAsia="宋体" w:cs="Times New Roman (正文 CS 字体)"/>
      <w:sz w:val="18"/>
      <w:szCs w:val="18"/>
    </w:rPr>
  </w:style>
  <w:style w:type="paragraph" w:styleId="ae">
    <w:name w:val="List Paragraph"/>
    <w:basedOn w:val="a2"/>
    <w:uiPriority w:val="34"/>
    <w:rsid w:val="00B90B75"/>
    <w:pPr>
      <w:ind w:firstLineChars="200" w:firstLine="420"/>
    </w:pPr>
  </w:style>
  <w:style w:type="character" w:customStyle="1" w:styleId="30">
    <w:name w:val="标题 3 字符"/>
    <w:basedOn w:val="a3"/>
    <w:link w:val="3"/>
    <w:uiPriority w:val="9"/>
    <w:qFormat/>
    <w:rsid w:val="00EC1F25"/>
    <w:rPr>
      <w:rFonts w:eastAsia="等线" w:cs="Times New Roman (正文 CS 字体)"/>
      <w:b/>
      <w:bCs/>
      <w:sz w:val="28"/>
      <w:szCs w:val="32"/>
    </w:rPr>
  </w:style>
  <w:style w:type="character" w:customStyle="1" w:styleId="40">
    <w:name w:val="标题 4 字符"/>
    <w:basedOn w:val="a3"/>
    <w:link w:val="4"/>
    <w:uiPriority w:val="9"/>
    <w:rsid w:val="00A4261D"/>
    <w:rPr>
      <w:rFonts w:asciiTheme="majorHAnsi" w:eastAsia="等线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3"/>
    <w:link w:val="5"/>
    <w:uiPriority w:val="9"/>
    <w:rsid w:val="00A17060"/>
    <w:rPr>
      <w:rFonts w:asciiTheme="majorHAnsi" w:eastAsia="等线" w:hAnsiTheme="majorHAnsi" w:cs="Times New Roman (正文 CS 字体)"/>
      <w:b/>
      <w:bCs/>
    </w:rPr>
  </w:style>
  <w:style w:type="character" w:customStyle="1" w:styleId="60">
    <w:name w:val="标题 6 字符"/>
    <w:basedOn w:val="a3"/>
    <w:link w:val="6"/>
    <w:uiPriority w:val="9"/>
    <w:rsid w:val="002117F8"/>
    <w:rPr>
      <w:rFonts w:asciiTheme="majorHAnsi" w:eastAsia="DengXian (正文)" w:hAnsiTheme="majorHAnsi" w:cstheme="majorBidi"/>
      <w:b/>
      <w:bCs/>
      <w:sz w:val="18"/>
    </w:rPr>
  </w:style>
  <w:style w:type="character" w:customStyle="1" w:styleId="70">
    <w:name w:val="标题 7 字符"/>
    <w:basedOn w:val="a3"/>
    <w:link w:val="7"/>
    <w:uiPriority w:val="9"/>
    <w:rsid w:val="002117F8"/>
    <w:rPr>
      <w:rFonts w:eastAsia="等线" w:cs="Times New Roman (正文 CS 字体)"/>
      <w:b/>
      <w:bCs/>
      <w:sz w:val="18"/>
    </w:rPr>
  </w:style>
  <w:style w:type="character" w:customStyle="1" w:styleId="80">
    <w:name w:val="标题 8 字符"/>
    <w:basedOn w:val="a3"/>
    <w:link w:val="8"/>
    <w:uiPriority w:val="9"/>
    <w:rsid w:val="00A4261D"/>
    <w:rPr>
      <w:rFonts w:asciiTheme="majorHAnsi" w:eastAsiaTheme="majorEastAsia" w:hAnsiTheme="majorHAnsi" w:cstheme="majorBidi"/>
      <w:b/>
      <w:sz w:val="18"/>
    </w:rPr>
  </w:style>
  <w:style w:type="character" w:customStyle="1" w:styleId="90">
    <w:name w:val="标题 9 字符"/>
    <w:basedOn w:val="a3"/>
    <w:link w:val="9"/>
    <w:uiPriority w:val="9"/>
    <w:rsid w:val="00511245"/>
    <w:rPr>
      <w:rFonts w:asciiTheme="majorHAnsi" w:eastAsiaTheme="majorEastAsia" w:hAnsiTheme="majorHAnsi" w:cstheme="majorBidi"/>
      <w:sz w:val="18"/>
      <w:szCs w:val="21"/>
    </w:rPr>
  </w:style>
  <w:style w:type="character" w:styleId="af">
    <w:name w:val="Hyperlink"/>
    <w:basedOn w:val="a3"/>
    <w:uiPriority w:val="99"/>
    <w:unhideWhenUsed/>
    <w:qFormat/>
    <w:rsid w:val="000D7642"/>
    <w:rPr>
      <w:color w:val="0563C1" w:themeColor="hyperlink"/>
      <w:u w:val="single"/>
    </w:rPr>
  </w:style>
  <w:style w:type="paragraph" w:styleId="a">
    <w:name w:val="List Bullet"/>
    <w:aliases w:val="说明"/>
    <w:basedOn w:val="a2"/>
    <w:uiPriority w:val="99"/>
    <w:unhideWhenUsed/>
    <w:qFormat/>
    <w:rsid w:val="00700173"/>
    <w:pPr>
      <w:numPr>
        <w:numId w:val="1"/>
      </w:numPr>
      <w:ind w:left="0" w:firstLine="0"/>
      <w:contextualSpacing/>
    </w:pPr>
    <w:rPr>
      <w:color w:val="767171" w:themeColor="background2" w:themeShade="80"/>
    </w:rPr>
  </w:style>
  <w:style w:type="paragraph" w:customStyle="1" w:styleId="af0">
    <w:name w:val="图片注明"/>
    <w:next w:val="a2"/>
    <w:qFormat/>
    <w:rsid w:val="00F3470F"/>
    <w:pPr>
      <w:spacing w:after="480"/>
      <w:jc w:val="center"/>
    </w:pPr>
    <w:rPr>
      <w:rFonts w:asciiTheme="majorHAnsi" w:eastAsia="等线" w:hAnsiTheme="majorHAnsi" w:cstheme="majorBidi"/>
      <w:bCs/>
      <w:sz w:val="15"/>
      <w:szCs w:val="28"/>
    </w:rPr>
  </w:style>
  <w:style w:type="table" w:styleId="af1">
    <w:name w:val="Grid Table Light"/>
    <w:basedOn w:val="a4"/>
    <w:uiPriority w:val="40"/>
    <w:rsid w:val="003E1C9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4"/>
    <w:uiPriority w:val="41"/>
    <w:rsid w:val="006B6F90"/>
    <w:pPr>
      <w:jc w:val="both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5">
    <w:name w:val="Grid Table 1 Light Accent 5"/>
    <w:basedOn w:val="a4"/>
    <w:uiPriority w:val="46"/>
    <w:rsid w:val="003E1C90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Grid Table 3"/>
    <w:basedOn w:val="a4"/>
    <w:uiPriority w:val="48"/>
    <w:rsid w:val="003E1C9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af2">
    <w:name w:val="Title"/>
    <w:aliases w:val="批注"/>
    <w:basedOn w:val="a2"/>
    <w:next w:val="a2"/>
    <w:link w:val="af3"/>
    <w:uiPriority w:val="10"/>
    <w:rsid w:val="004D6C71"/>
    <w:pPr>
      <w:spacing w:before="240" w:after="60"/>
      <w:outlineLvl w:val="0"/>
    </w:pPr>
    <w:rPr>
      <w:rFonts w:asciiTheme="majorHAnsi" w:eastAsiaTheme="majorEastAsia" w:hAnsiTheme="majorHAnsi" w:cstheme="majorBidi"/>
      <w:bCs/>
      <w:sz w:val="21"/>
      <w:szCs w:val="32"/>
    </w:rPr>
  </w:style>
  <w:style w:type="character" w:styleId="af4">
    <w:name w:val="Unresolved Mention"/>
    <w:basedOn w:val="a3"/>
    <w:uiPriority w:val="99"/>
    <w:semiHidden/>
    <w:unhideWhenUsed/>
    <w:rsid w:val="003C7317"/>
    <w:rPr>
      <w:color w:val="605E5C"/>
      <w:shd w:val="clear" w:color="auto" w:fill="E1DFDD"/>
    </w:rPr>
  </w:style>
  <w:style w:type="character" w:styleId="af5">
    <w:name w:val="FollowedHyperlink"/>
    <w:basedOn w:val="a3"/>
    <w:uiPriority w:val="99"/>
    <w:semiHidden/>
    <w:unhideWhenUsed/>
    <w:rsid w:val="003C7317"/>
    <w:rPr>
      <w:color w:val="954F72" w:themeColor="followedHyperlink"/>
      <w:u w:val="single"/>
    </w:rPr>
  </w:style>
  <w:style w:type="character" w:styleId="af6">
    <w:name w:val="annotation reference"/>
    <w:basedOn w:val="a3"/>
    <w:uiPriority w:val="99"/>
    <w:unhideWhenUsed/>
    <w:rsid w:val="003F1C12"/>
    <w:rPr>
      <w:sz w:val="21"/>
      <w:szCs w:val="21"/>
    </w:rPr>
  </w:style>
  <w:style w:type="paragraph" w:styleId="af7">
    <w:name w:val="annotation text"/>
    <w:basedOn w:val="a2"/>
    <w:link w:val="af8"/>
    <w:uiPriority w:val="99"/>
    <w:unhideWhenUsed/>
    <w:rsid w:val="003F1C12"/>
  </w:style>
  <w:style w:type="character" w:customStyle="1" w:styleId="af8">
    <w:name w:val="批注文字 字符"/>
    <w:basedOn w:val="a3"/>
    <w:link w:val="af7"/>
    <w:uiPriority w:val="99"/>
    <w:semiHidden/>
    <w:qFormat/>
    <w:rsid w:val="003F1C12"/>
    <w:rPr>
      <w:rFonts w:eastAsia="等线" w:cs="Times New Roman (正文 CS 字体)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F1C12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3F1C12"/>
    <w:rPr>
      <w:rFonts w:eastAsia="等线" w:cs="Times New Roman (正文 CS 字体)"/>
      <w:b/>
      <w:bCs/>
    </w:rPr>
  </w:style>
  <w:style w:type="table" w:styleId="5-1">
    <w:name w:val="Grid Table 5 Dark Accent 1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1">
    <w:name w:val="Grid Table 5 Dark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3">
    <w:name w:val="Grid Table 5 Dark Accent 3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71">
    <w:name w:val="Grid Table 7 Colorful"/>
    <w:basedOn w:val="a4"/>
    <w:uiPriority w:val="52"/>
    <w:rsid w:val="00FB795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6-5">
    <w:name w:val="Grid Table 6 Colorful Accent 5"/>
    <w:basedOn w:val="a4"/>
    <w:uiPriority w:val="51"/>
    <w:rsid w:val="00FB795B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5-6">
    <w:name w:val="Grid Table 5 Dark Accent 6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7-2">
    <w:name w:val="List Table 7 Colorful Accent 2"/>
    <w:basedOn w:val="a4"/>
    <w:uiPriority w:val="52"/>
    <w:rsid w:val="00FB795B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6">
    <w:name w:val="List Table 6 Colorful Accent 6"/>
    <w:basedOn w:val="a4"/>
    <w:uiPriority w:val="51"/>
    <w:rsid w:val="00FB795B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2">
    <w:name w:val="List Table 7 Colorful"/>
    <w:basedOn w:val="a4"/>
    <w:uiPriority w:val="52"/>
    <w:rsid w:val="00FB795B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1">
    <w:name w:val="Plain Table 2"/>
    <w:basedOn w:val="a4"/>
    <w:uiPriority w:val="42"/>
    <w:rsid w:val="00FB795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2">
    <w:name w:val="Plain Table 3"/>
    <w:basedOn w:val="a4"/>
    <w:uiPriority w:val="43"/>
    <w:rsid w:val="00FB795B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2">
    <w:name w:val="Plain Table 5"/>
    <w:basedOn w:val="a4"/>
    <w:uiPriority w:val="45"/>
    <w:rsid w:val="00FB795B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Grid Table 1 Light"/>
    <w:basedOn w:val="a4"/>
    <w:uiPriority w:val="46"/>
    <w:rsid w:val="00FB795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FB795B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FB795B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FB795B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Grid Table 2"/>
    <w:basedOn w:val="a4"/>
    <w:uiPriority w:val="47"/>
    <w:rsid w:val="00FB795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FB795B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">
    <w:name w:val="Grid Table 2 Accent 2"/>
    <w:basedOn w:val="a4"/>
    <w:uiPriority w:val="47"/>
    <w:rsid w:val="00FB795B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4"/>
    <w:uiPriority w:val="47"/>
    <w:rsid w:val="00FB795B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2">
    <w:name w:val="Grid Table 4"/>
    <w:basedOn w:val="a4"/>
    <w:uiPriority w:val="49"/>
    <w:rsid w:val="00FB795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FB795B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4"/>
    <w:uiPriority w:val="49"/>
    <w:rsid w:val="00FB795B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4">
    <w:name w:val="Grid Table 4 Accent 4"/>
    <w:basedOn w:val="a4"/>
    <w:uiPriority w:val="49"/>
    <w:rsid w:val="00FB795B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4"/>
    <w:uiPriority w:val="49"/>
    <w:rsid w:val="00FB795B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4"/>
    <w:uiPriority w:val="49"/>
    <w:rsid w:val="00FB795B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-2">
    <w:name w:val="Grid Table 5 Dark Accent 2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4">
    <w:name w:val="Grid Table 5 Dark Accent 4"/>
    <w:basedOn w:val="a4"/>
    <w:uiPriority w:val="50"/>
    <w:rsid w:val="00FB795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4"/>
    <w:uiPriority w:val="50"/>
    <w:rsid w:val="003A0D4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61">
    <w:name w:val="Grid Table 6 Colorful"/>
    <w:basedOn w:val="a4"/>
    <w:uiPriority w:val="51"/>
    <w:rsid w:val="00FB795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FB795B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">
    <w:name w:val="Grid Table 6 Colorful Accent 2"/>
    <w:basedOn w:val="a4"/>
    <w:uiPriority w:val="51"/>
    <w:rsid w:val="00FB795B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4"/>
    <w:uiPriority w:val="51"/>
    <w:rsid w:val="00FB795B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4"/>
    <w:uiPriority w:val="51"/>
    <w:rsid w:val="00FB795B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60">
    <w:name w:val="Grid Table 6 Colorful Accent 6"/>
    <w:basedOn w:val="a4"/>
    <w:uiPriority w:val="51"/>
    <w:rsid w:val="00FB795B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-1">
    <w:name w:val="Grid Table 7 Colorful Accent 1"/>
    <w:basedOn w:val="a4"/>
    <w:uiPriority w:val="52"/>
    <w:rsid w:val="00FB795B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FB795B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FB795B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FB795B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FB795B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styleId="afb">
    <w:name w:val="footnote text"/>
    <w:basedOn w:val="a2"/>
    <w:link w:val="afc"/>
    <w:uiPriority w:val="99"/>
    <w:semiHidden/>
    <w:unhideWhenUsed/>
    <w:rsid w:val="00DD31E8"/>
    <w:pPr>
      <w:snapToGrid w:val="0"/>
    </w:pPr>
    <w:rPr>
      <w:szCs w:val="18"/>
    </w:rPr>
  </w:style>
  <w:style w:type="character" w:customStyle="1" w:styleId="afc">
    <w:name w:val="脚注文本 字符"/>
    <w:basedOn w:val="a3"/>
    <w:link w:val="afb"/>
    <w:uiPriority w:val="99"/>
    <w:semiHidden/>
    <w:rsid w:val="00DD31E8"/>
    <w:rPr>
      <w:rFonts w:eastAsia="等线" w:cs="Times New Roman (正文 CS 字体)"/>
      <w:sz w:val="18"/>
      <w:szCs w:val="18"/>
    </w:rPr>
  </w:style>
  <w:style w:type="character" w:styleId="afd">
    <w:name w:val="footnote reference"/>
    <w:basedOn w:val="a3"/>
    <w:uiPriority w:val="99"/>
    <w:semiHidden/>
    <w:unhideWhenUsed/>
    <w:rsid w:val="00DD31E8"/>
    <w:rPr>
      <w:vertAlign w:val="superscript"/>
    </w:rPr>
  </w:style>
  <w:style w:type="paragraph" w:customStyle="1" w:styleId="1-">
    <w:name w:val="1-需求点"/>
    <w:basedOn w:val="a2"/>
    <w:next w:val="a2"/>
    <w:qFormat/>
    <w:rsid w:val="00C72347"/>
    <w:pPr>
      <w:numPr>
        <w:numId w:val="2"/>
      </w:numPr>
      <w:jc w:val="both"/>
    </w:pPr>
    <w:rPr>
      <w:b/>
      <w:color w:val="7030A0"/>
      <w:sz w:val="21"/>
      <w:szCs w:val="21"/>
    </w:rPr>
  </w:style>
  <w:style w:type="character" w:customStyle="1" w:styleId="af3">
    <w:name w:val="标题 字符"/>
    <w:aliases w:val="批注 字符"/>
    <w:basedOn w:val="a3"/>
    <w:link w:val="af2"/>
    <w:uiPriority w:val="10"/>
    <w:rsid w:val="004D6C71"/>
    <w:rPr>
      <w:rFonts w:asciiTheme="majorHAnsi" w:eastAsiaTheme="majorEastAsia" w:hAnsiTheme="majorHAnsi" w:cstheme="majorBidi"/>
      <w:bCs/>
      <w:szCs w:val="32"/>
    </w:rPr>
  </w:style>
  <w:style w:type="numbering" w:customStyle="1" w:styleId="1">
    <w:name w:val="样式1"/>
    <w:uiPriority w:val="99"/>
    <w:rsid w:val="00945245"/>
    <w:pPr>
      <w:numPr>
        <w:numId w:val="3"/>
      </w:numPr>
    </w:pPr>
  </w:style>
  <w:style w:type="numbering" w:styleId="111111">
    <w:name w:val="Outline List 2"/>
    <w:basedOn w:val="a5"/>
    <w:uiPriority w:val="99"/>
    <w:semiHidden/>
    <w:unhideWhenUsed/>
    <w:rsid w:val="00945245"/>
    <w:pPr>
      <w:numPr>
        <w:numId w:val="4"/>
      </w:numPr>
    </w:pPr>
  </w:style>
  <w:style w:type="paragraph" w:styleId="afe">
    <w:name w:val="Revision"/>
    <w:hidden/>
    <w:uiPriority w:val="99"/>
    <w:semiHidden/>
    <w:rsid w:val="00B92CF9"/>
    <w:rPr>
      <w:rFonts w:eastAsia="等线" w:cs="Times New Roman (正文 CS 字体)"/>
      <w:sz w:val="18"/>
    </w:rPr>
  </w:style>
  <w:style w:type="paragraph" w:styleId="aff">
    <w:name w:val="Note Heading"/>
    <w:basedOn w:val="a2"/>
    <w:next w:val="a2"/>
    <w:link w:val="aff0"/>
    <w:uiPriority w:val="99"/>
    <w:unhideWhenUsed/>
    <w:rsid w:val="009F3356"/>
    <w:pPr>
      <w:jc w:val="center"/>
    </w:pPr>
    <w:rPr>
      <w:rFonts w:ascii="Times New Roman" w:eastAsia="宋体" w:hAnsi="Times New Roman" w:cs="Times New Roman"/>
      <w:sz w:val="21"/>
      <w:szCs w:val="21"/>
    </w:rPr>
  </w:style>
  <w:style w:type="character" w:customStyle="1" w:styleId="aff0">
    <w:name w:val="注释标题 字符"/>
    <w:basedOn w:val="a3"/>
    <w:link w:val="aff"/>
    <w:uiPriority w:val="99"/>
    <w:rsid w:val="009F3356"/>
    <w:rPr>
      <w:rFonts w:ascii="Times New Roman" w:eastAsia="宋体" w:hAnsi="Times New Roman" w:cs="Times New Roman"/>
      <w:szCs w:val="21"/>
    </w:rPr>
  </w:style>
  <w:style w:type="paragraph" w:customStyle="1" w:styleId="2-">
    <w:name w:val="2-需求一级分类"/>
    <w:basedOn w:val="a2"/>
    <w:next w:val="aff1"/>
    <w:qFormat/>
    <w:rsid w:val="00C56AFB"/>
    <w:pPr>
      <w:numPr>
        <w:numId w:val="176"/>
      </w:numPr>
      <w:ind w:rightChars="100" w:right="100"/>
    </w:pPr>
    <w:rPr>
      <w:b/>
    </w:rPr>
  </w:style>
  <w:style w:type="paragraph" w:customStyle="1" w:styleId="aff1">
    <w:name w:val="需求小点后正文"/>
    <w:basedOn w:val="a2"/>
    <w:rsid w:val="00330EE3"/>
    <w:pPr>
      <w:ind w:leftChars="200" w:left="200" w:rightChars="100" w:right="100"/>
    </w:pPr>
  </w:style>
  <w:style w:type="paragraph" w:customStyle="1" w:styleId="3-">
    <w:name w:val="3-需求二级小点"/>
    <w:basedOn w:val="a2"/>
    <w:next w:val="aff1"/>
    <w:qFormat/>
    <w:rsid w:val="00884A12"/>
    <w:pPr>
      <w:numPr>
        <w:numId w:val="7"/>
      </w:numPr>
      <w:ind w:leftChars="100" w:left="100"/>
    </w:pPr>
  </w:style>
  <w:style w:type="character" w:styleId="aff2">
    <w:name w:val="Subtle Emphasis"/>
    <w:basedOn w:val="a3"/>
    <w:uiPriority w:val="19"/>
    <w:rsid w:val="00B8765A"/>
    <w:rPr>
      <w:i/>
      <w:iCs/>
      <w:color w:val="404040" w:themeColor="text1" w:themeTint="BF"/>
    </w:rPr>
  </w:style>
  <w:style w:type="character" w:styleId="aff3">
    <w:name w:val="Intense Emphasis"/>
    <w:basedOn w:val="a3"/>
    <w:uiPriority w:val="21"/>
    <w:rsid w:val="00B8765A"/>
    <w:rPr>
      <w:i/>
      <w:iCs/>
      <w:color w:val="4472C4" w:themeColor="accent1"/>
    </w:rPr>
  </w:style>
  <w:style w:type="paragraph" w:customStyle="1" w:styleId="14">
    <w:name w:val="列表段落1"/>
    <w:basedOn w:val="a2"/>
    <w:uiPriority w:val="34"/>
    <w:rsid w:val="0030771F"/>
    <w:pPr>
      <w:spacing w:line="520" w:lineRule="exact"/>
      <w:ind w:firstLineChars="200" w:firstLine="420"/>
      <w:jc w:val="both"/>
    </w:pPr>
    <w:rPr>
      <w:rFonts w:eastAsiaTheme="minorEastAsia" w:cstheme="minorBidi"/>
    </w:rPr>
  </w:style>
  <w:style w:type="paragraph" w:styleId="aff4">
    <w:name w:val="Normal (Web)"/>
    <w:basedOn w:val="a2"/>
    <w:uiPriority w:val="99"/>
    <w:semiHidden/>
    <w:unhideWhenUsed/>
    <w:rsid w:val="0019198B"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sz w:val="24"/>
    </w:rPr>
  </w:style>
  <w:style w:type="paragraph" w:customStyle="1" w:styleId="aff5">
    <w:name w:val="文档标题"/>
    <w:basedOn w:val="a2"/>
    <w:rsid w:val="00590A82"/>
    <w:pPr>
      <w:jc w:val="center"/>
    </w:pPr>
    <w:rPr>
      <w:b/>
      <w:sz w:val="44"/>
    </w:rPr>
  </w:style>
  <w:style w:type="paragraph" w:customStyle="1" w:styleId="a0">
    <w:name w:val="说明要点"/>
    <w:autoRedefine/>
    <w:qFormat/>
    <w:rsid w:val="00A532B2"/>
    <w:pPr>
      <w:numPr>
        <w:numId w:val="33"/>
      </w:numPr>
    </w:pPr>
    <w:rPr>
      <w:rFonts w:eastAsia="等线" w:cs="Times New Roman (正文 CS 字体)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4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6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tiff"/><Relationship Id="rId14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tiff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tiff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tiff"/><Relationship Id="rId105" Type="http://schemas.openxmlformats.org/officeDocument/2006/relationships/image" Target="media/image98.emf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tiff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package" Target="embeddings/Microsoft_Excel_Worksheet.xlsx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30.tiff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header" Target="header1.xml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0E5025-86F9-824E-9197-7B11992EB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14556</TotalTime>
  <Pages>64</Pages>
  <Words>4157</Words>
  <Characters>23700</Characters>
  <Application>Microsoft Office Word</Application>
  <DocSecurity>0</DocSecurity>
  <Lines>197</Lines>
  <Paragraphs>55</Paragraphs>
  <ScaleCrop>false</ScaleCrop>
  <Company/>
  <LinksUpToDate>false</LinksUpToDate>
  <CharactersWithSpaces>27802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李 国秀</cp:lastModifiedBy>
  <cp:revision>1316</cp:revision>
  <dcterms:created xsi:type="dcterms:W3CDTF">2021-01-05T02:20:00Z</dcterms:created>
  <dcterms:modified xsi:type="dcterms:W3CDTF">2022-06-06T01:54:00Z</dcterms:modified>
</cp:coreProperties>
</file>